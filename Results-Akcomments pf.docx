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val="en-AU"/>
        </w:rPr>
        <w:id w:val="1287701996"/>
        <w:docPartObj>
          <w:docPartGallery w:val="Table of Contents"/>
          <w:docPartUnique/>
        </w:docPartObj>
      </w:sdtPr>
      <w:sdtEndPr>
        <w:rPr>
          <w:b/>
          <w:bCs/>
          <w:noProof/>
        </w:rPr>
      </w:sdtEndPr>
      <w:sdtContent>
        <w:p w14:paraId="57BE010D" w14:textId="71AE81F7" w:rsidR="00A42FA7" w:rsidRDefault="00A42FA7">
          <w:pPr>
            <w:pStyle w:val="TOCHeading"/>
          </w:pPr>
          <w:r>
            <w:t>Contents</w:t>
          </w:r>
        </w:p>
        <w:p w14:paraId="0D14CDBF" w14:textId="5EE2BA79" w:rsidR="00007038" w:rsidRDefault="00A42FA7">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75948973" w:history="1">
            <w:r w:rsidR="00007038" w:rsidRPr="005D4C95">
              <w:rPr>
                <w:rStyle w:val="Hyperlink"/>
                <w:noProof/>
              </w:rPr>
              <w:t>Aerosol studies</w:t>
            </w:r>
            <w:r w:rsidR="00007038">
              <w:rPr>
                <w:noProof/>
                <w:webHidden/>
              </w:rPr>
              <w:tab/>
            </w:r>
            <w:r w:rsidR="00007038">
              <w:rPr>
                <w:noProof/>
                <w:webHidden/>
              </w:rPr>
              <w:fldChar w:fldCharType="begin"/>
            </w:r>
            <w:r w:rsidR="00007038">
              <w:rPr>
                <w:noProof/>
                <w:webHidden/>
              </w:rPr>
              <w:instrText xml:space="preserve"> PAGEREF _Toc75948973 \h </w:instrText>
            </w:r>
            <w:r w:rsidR="00007038">
              <w:rPr>
                <w:noProof/>
                <w:webHidden/>
              </w:rPr>
            </w:r>
            <w:r w:rsidR="00007038">
              <w:rPr>
                <w:noProof/>
                <w:webHidden/>
              </w:rPr>
              <w:fldChar w:fldCharType="separate"/>
            </w:r>
            <w:r w:rsidR="00007038">
              <w:rPr>
                <w:noProof/>
                <w:webHidden/>
              </w:rPr>
              <w:t>2</w:t>
            </w:r>
            <w:r w:rsidR="00007038">
              <w:rPr>
                <w:noProof/>
                <w:webHidden/>
              </w:rPr>
              <w:fldChar w:fldCharType="end"/>
            </w:r>
          </w:hyperlink>
        </w:p>
        <w:p w14:paraId="7225D8AC" w14:textId="2683C546" w:rsidR="00007038" w:rsidRDefault="00007038">
          <w:pPr>
            <w:pStyle w:val="TOC1"/>
            <w:tabs>
              <w:tab w:val="right" w:leader="dot" w:pos="9016"/>
            </w:tabs>
            <w:rPr>
              <w:rFonts w:eastAsiaTheme="minorEastAsia"/>
              <w:noProof/>
              <w:lang w:eastAsia="en-AU"/>
            </w:rPr>
          </w:pPr>
          <w:hyperlink w:anchor="_Toc75948974" w:history="1">
            <w:r w:rsidRPr="005D4C95">
              <w:rPr>
                <w:rStyle w:val="Hyperlink"/>
                <w:noProof/>
              </w:rPr>
              <w:t>Aerosol emissions from gas-liquid contactors devices</w:t>
            </w:r>
            <w:r>
              <w:rPr>
                <w:noProof/>
                <w:webHidden/>
              </w:rPr>
              <w:tab/>
            </w:r>
            <w:r>
              <w:rPr>
                <w:noProof/>
                <w:webHidden/>
              </w:rPr>
              <w:fldChar w:fldCharType="begin"/>
            </w:r>
            <w:r>
              <w:rPr>
                <w:noProof/>
                <w:webHidden/>
              </w:rPr>
              <w:instrText xml:space="preserve"> PAGEREF _Toc75948974 \h </w:instrText>
            </w:r>
            <w:r>
              <w:rPr>
                <w:noProof/>
                <w:webHidden/>
              </w:rPr>
            </w:r>
            <w:r>
              <w:rPr>
                <w:noProof/>
                <w:webHidden/>
              </w:rPr>
              <w:fldChar w:fldCharType="separate"/>
            </w:r>
            <w:r>
              <w:rPr>
                <w:noProof/>
                <w:webHidden/>
              </w:rPr>
              <w:t>3</w:t>
            </w:r>
            <w:r>
              <w:rPr>
                <w:noProof/>
                <w:webHidden/>
              </w:rPr>
              <w:fldChar w:fldCharType="end"/>
            </w:r>
          </w:hyperlink>
        </w:p>
        <w:p w14:paraId="30F638D8" w14:textId="3A205052" w:rsidR="00007038" w:rsidRDefault="00007038">
          <w:pPr>
            <w:pStyle w:val="TOC1"/>
            <w:tabs>
              <w:tab w:val="right" w:leader="dot" w:pos="9016"/>
            </w:tabs>
            <w:rPr>
              <w:rFonts w:eastAsiaTheme="minorEastAsia"/>
              <w:noProof/>
              <w:lang w:eastAsia="en-AU"/>
            </w:rPr>
          </w:pPr>
          <w:hyperlink w:anchor="_Toc75948975" w:history="1">
            <w:r w:rsidRPr="005D4C95">
              <w:rPr>
                <w:rStyle w:val="Hyperlink"/>
                <w:noProof/>
              </w:rPr>
              <w:t>Methodology</w:t>
            </w:r>
            <w:r>
              <w:rPr>
                <w:noProof/>
                <w:webHidden/>
              </w:rPr>
              <w:tab/>
            </w:r>
            <w:r>
              <w:rPr>
                <w:noProof/>
                <w:webHidden/>
              </w:rPr>
              <w:fldChar w:fldCharType="begin"/>
            </w:r>
            <w:r>
              <w:rPr>
                <w:noProof/>
                <w:webHidden/>
              </w:rPr>
              <w:instrText xml:space="preserve"> PAGEREF _Toc75948975 \h </w:instrText>
            </w:r>
            <w:r>
              <w:rPr>
                <w:noProof/>
                <w:webHidden/>
              </w:rPr>
            </w:r>
            <w:r>
              <w:rPr>
                <w:noProof/>
                <w:webHidden/>
              </w:rPr>
              <w:fldChar w:fldCharType="separate"/>
            </w:r>
            <w:r>
              <w:rPr>
                <w:noProof/>
                <w:webHidden/>
              </w:rPr>
              <w:t>4</w:t>
            </w:r>
            <w:r>
              <w:rPr>
                <w:noProof/>
                <w:webHidden/>
              </w:rPr>
              <w:fldChar w:fldCharType="end"/>
            </w:r>
          </w:hyperlink>
        </w:p>
        <w:p w14:paraId="70EF81C5" w14:textId="73E05F8B" w:rsidR="00007038" w:rsidRDefault="00007038">
          <w:pPr>
            <w:pStyle w:val="TOC1"/>
            <w:tabs>
              <w:tab w:val="right" w:leader="dot" w:pos="9016"/>
            </w:tabs>
            <w:rPr>
              <w:rFonts w:eastAsiaTheme="minorEastAsia"/>
              <w:noProof/>
              <w:lang w:eastAsia="en-AU"/>
            </w:rPr>
          </w:pPr>
          <w:hyperlink w:anchor="_Toc75948976" w:history="1">
            <w:r w:rsidRPr="005D4C95">
              <w:rPr>
                <w:rStyle w:val="Hyperlink"/>
                <w:noProof/>
                <w:lang w:bidi="fa-IR"/>
              </w:rPr>
              <w:t>Results and discussion</w:t>
            </w:r>
            <w:r>
              <w:rPr>
                <w:noProof/>
                <w:webHidden/>
              </w:rPr>
              <w:tab/>
            </w:r>
            <w:r>
              <w:rPr>
                <w:noProof/>
                <w:webHidden/>
              </w:rPr>
              <w:fldChar w:fldCharType="begin"/>
            </w:r>
            <w:r>
              <w:rPr>
                <w:noProof/>
                <w:webHidden/>
              </w:rPr>
              <w:instrText xml:space="preserve"> PAGEREF _Toc75948976 \h </w:instrText>
            </w:r>
            <w:r>
              <w:rPr>
                <w:noProof/>
                <w:webHidden/>
              </w:rPr>
            </w:r>
            <w:r>
              <w:rPr>
                <w:noProof/>
                <w:webHidden/>
              </w:rPr>
              <w:fldChar w:fldCharType="separate"/>
            </w:r>
            <w:r>
              <w:rPr>
                <w:noProof/>
                <w:webHidden/>
              </w:rPr>
              <w:t>6</w:t>
            </w:r>
            <w:r>
              <w:rPr>
                <w:noProof/>
                <w:webHidden/>
              </w:rPr>
              <w:fldChar w:fldCharType="end"/>
            </w:r>
          </w:hyperlink>
        </w:p>
        <w:p w14:paraId="2F525176" w14:textId="60299189" w:rsidR="00007038" w:rsidRDefault="00007038">
          <w:pPr>
            <w:pStyle w:val="TOC2"/>
            <w:tabs>
              <w:tab w:val="right" w:leader="dot" w:pos="9016"/>
            </w:tabs>
            <w:rPr>
              <w:rFonts w:eastAsiaTheme="minorEastAsia"/>
              <w:noProof/>
              <w:lang w:eastAsia="en-AU"/>
            </w:rPr>
          </w:pPr>
          <w:hyperlink w:anchor="_Toc75948977" w:history="1">
            <w:r w:rsidRPr="005D4C95">
              <w:rPr>
                <w:rStyle w:val="Hyperlink"/>
                <w:noProof/>
                <w:lang w:bidi="fa-IR"/>
              </w:rPr>
              <w:t>Economical</w:t>
            </w:r>
            <w:r>
              <w:rPr>
                <w:noProof/>
                <w:webHidden/>
              </w:rPr>
              <w:tab/>
            </w:r>
            <w:r>
              <w:rPr>
                <w:noProof/>
                <w:webHidden/>
              </w:rPr>
              <w:fldChar w:fldCharType="begin"/>
            </w:r>
            <w:r>
              <w:rPr>
                <w:noProof/>
                <w:webHidden/>
              </w:rPr>
              <w:instrText xml:space="preserve"> PAGEREF _Toc75948977 \h </w:instrText>
            </w:r>
            <w:r>
              <w:rPr>
                <w:noProof/>
                <w:webHidden/>
              </w:rPr>
            </w:r>
            <w:r>
              <w:rPr>
                <w:noProof/>
                <w:webHidden/>
              </w:rPr>
              <w:fldChar w:fldCharType="separate"/>
            </w:r>
            <w:r>
              <w:rPr>
                <w:noProof/>
                <w:webHidden/>
              </w:rPr>
              <w:t>6</w:t>
            </w:r>
            <w:r>
              <w:rPr>
                <w:noProof/>
                <w:webHidden/>
              </w:rPr>
              <w:fldChar w:fldCharType="end"/>
            </w:r>
          </w:hyperlink>
        </w:p>
        <w:p w14:paraId="040BEF1E" w14:textId="64344656" w:rsidR="00007038" w:rsidRDefault="00007038">
          <w:pPr>
            <w:pStyle w:val="TOC3"/>
            <w:tabs>
              <w:tab w:val="right" w:leader="dot" w:pos="9016"/>
            </w:tabs>
            <w:rPr>
              <w:rFonts w:eastAsiaTheme="minorEastAsia"/>
              <w:noProof/>
              <w:lang w:eastAsia="en-AU"/>
            </w:rPr>
          </w:pPr>
          <w:hyperlink w:anchor="_Toc75948978" w:history="1">
            <w:r w:rsidRPr="005D4C95">
              <w:rPr>
                <w:rStyle w:val="Hyperlink"/>
                <w:noProof/>
                <w:lang w:bidi="fa-IR"/>
              </w:rPr>
              <w:t>RLS</w:t>
            </w:r>
            <w:r>
              <w:rPr>
                <w:noProof/>
                <w:webHidden/>
              </w:rPr>
              <w:tab/>
            </w:r>
            <w:r>
              <w:rPr>
                <w:noProof/>
                <w:webHidden/>
              </w:rPr>
              <w:fldChar w:fldCharType="begin"/>
            </w:r>
            <w:r>
              <w:rPr>
                <w:noProof/>
                <w:webHidden/>
              </w:rPr>
              <w:instrText xml:space="preserve"> PAGEREF _Toc75948978 \h </w:instrText>
            </w:r>
            <w:r>
              <w:rPr>
                <w:noProof/>
                <w:webHidden/>
              </w:rPr>
            </w:r>
            <w:r>
              <w:rPr>
                <w:noProof/>
                <w:webHidden/>
              </w:rPr>
              <w:fldChar w:fldCharType="separate"/>
            </w:r>
            <w:r>
              <w:rPr>
                <w:noProof/>
                <w:webHidden/>
              </w:rPr>
              <w:t>6</w:t>
            </w:r>
            <w:r>
              <w:rPr>
                <w:noProof/>
                <w:webHidden/>
              </w:rPr>
              <w:fldChar w:fldCharType="end"/>
            </w:r>
          </w:hyperlink>
        </w:p>
        <w:p w14:paraId="58E0FDCE" w14:textId="60594CCC" w:rsidR="00007038" w:rsidRDefault="00007038">
          <w:pPr>
            <w:pStyle w:val="TOC3"/>
            <w:tabs>
              <w:tab w:val="right" w:leader="dot" w:pos="9016"/>
            </w:tabs>
            <w:rPr>
              <w:rFonts w:eastAsiaTheme="minorEastAsia"/>
              <w:noProof/>
              <w:lang w:eastAsia="en-AU"/>
            </w:rPr>
          </w:pPr>
          <w:hyperlink w:anchor="_Toc75948979" w:history="1">
            <w:r w:rsidRPr="005D4C95">
              <w:rPr>
                <w:rStyle w:val="Hyperlink"/>
                <w:noProof/>
                <w:lang w:bidi="fa-IR"/>
              </w:rPr>
              <w:t>Cooling tower</w:t>
            </w:r>
            <w:r>
              <w:rPr>
                <w:noProof/>
                <w:webHidden/>
              </w:rPr>
              <w:tab/>
            </w:r>
            <w:r>
              <w:rPr>
                <w:noProof/>
                <w:webHidden/>
              </w:rPr>
              <w:fldChar w:fldCharType="begin"/>
            </w:r>
            <w:r>
              <w:rPr>
                <w:noProof/>
                <w:webHidden/>
              </w:rPr>
              <w:instrText xml:space="preserve"> PAGEREF _Toc75948979 \h </w:instrText>
            </w:r>
            <w:r>
              <w:rPr>
                <w:noProof/>
                <w:webHidden/>
              </w:rPr>
            </w:r>
            <w:r>
              <w:rPr>
                <w:noProof/>
                <w:webHidden/>
              </w:rPr>
              <w:fldChar w:fldCharType="separate"/>
            </w:r>
            <w:r>
              <w:rPr>
                <w:noProof/>
                <w:webHidden/>
              </w:rPr>
              <w:t>9</w:t>
            </w:r>
            <w:r>
              <w:rPr>
                <w:noProof/>
                <w:webHidden/>
              </w:rPr>
              <w:fldChar w:fldCharType="end"/>
            </w:r>
          </w:hyperlink>
        </w:p>
        <w:p w14:paraId="4A75B29C" w14:textId="1878F38A" w:rsidR="00007038" w:rsidRDefault="00007038">
          <w:pPr>
            <w:pStyle w:val="TOC3"/>
            <w:tabs>
              <w:tab w:val="right" w:leader="dot" w:pos="9016"/>
            </w:tabs>
            <w:rPr>
              <w:rFonts w:eastAsiaTheme="minorEastAsia"/>
              <w:noProof/>
              <w:lang w:eastAsia="en-AU"/>
            </w:rPr>
          </w:pPr>
          <w:hyperlink w:anchor="_Toc75948980" w:history="1">
            <w:r w:rsidRPr="005D4C95">
              <w:rPr>
                <w:rStyle w:val="Hyperlink"/>
                <w:noProof/>
                <w:lang w:bidi="fa-IR"/>
              </w:rPr>
              <w:t>Packed column</w:t>
            </w:r>
            <w:r>
              <w:rPr>
                <w:noProof/>
                <w:webHidden/>
              </w:rPr>
              <w:tab/>
            </w:r>
            <w:r>
              <w:rPr>
                <w:noProof/>
                <w:webHidden/>
              </w:rPr>
              <w:fldChar w:fldCharType="begin"/>
            </w:r>
            <w:r>
              <w:rPr>
                <w:noProof/>
                <w:webHidden/>
              </w:rPr>
              <w:instrText xml:space="preserve"> PAGEREF _Toc75948980 \h </w:instrText>
            </w:r>
            <w:r>
              <w:rPr>
                <w:noProof/>
                <w:webHidden/>
              </w:rPr>
            </w:r>
            <w:r>
              <w:rPr>
                <w:noProof/>
                <w:webHidden/>
              </w:rPr>
              <w:fldChar w:fldCharType="separate"/>
            </w:r>
            <w:r>
              <w:rPr>
                <w:noProof/>
                <w:webHidden/>
              </w:rPr>
              <w:t>14</w:t>
            </w:r>
            <w:r>
              <w:rPr>
                <w:noProof/>
                <w:webHidden/>
              </w:rPr>
              <w:fldChar w:fldCharType="end"/>
            </w:r>
          </w:hyperlink>
        </w:p>
        <w:p w14:paraId="2051DE4B" w14:textId="65E89EC8" w:rsidR="00007038" w:rsidRDefault="00007038">
          <w:pPr>
            <w:pStyle w:val="TOC3"/>
            <w:tabs>
              <w:tab w:val="right" w:leader="dot" w:pos="9016"/>
            </w:tabs>
            <w:rPr>
              <w:rFonts w:eastAsiaTheme="minorEastAsia"/>
              <w:noProof/>
              <w:lang w:eastAsia="en-AU"/>
            </w:rPr>
          </w:pPr>
          <w:hyperlink w:anchor="_Toc75948981" w:history="1">
            <w:r w:rsidRPr="005D4C95">
              <w:rPr>
                <w:rStyle w:val="Hyperlink"/>
                <w:noProof/>
              </w:rPr>
              <w:t>Discussion</w:t>
            </w:r>
            <w:r>
              <w:rPr>
                <w:noProof/>
                <w:webHidden/>
              </w:rPr>
              <w:tab/>
            </w:r>
            <w:r>
              <w:rPr>
                <w:noProof/>
                <w:webHidden/>
              </w:rPr>
              <w:fldChar w:fldCharType="begin"/>
            </w:r>
            <w:r>
              <w:rPr>
                <w:noProof/>
                <w:webHidden/>
              </w:rPr>
              <w:instrText xml:space="preserve"> PAGEREF _Toc75948981 \h </w:instrText>
            </w:r>
            <w:r>
              <w:rPr>
                <w:noProof/>
                <w:webHidden/>
              </w:rPr>
            </w:r>
            <w:r>
              <w:rPr>
                <w:noProof/>
                <w:webHidden/>
              </w:rPr>
              <w:fldChar w:fldCharType="separate"/>
            </w:r>
            <w:r>
              <w:rPr>
                <w:noProof/>
                <w:webHidden/>
              </w:rPr>
              <w:t>18</w:t>
            </w:r>
            <w:r>
              <w:rPr>
                <w:noProof/>
                <w:webHidden/>
              </w:rPr>
              <w:fldChar w:fldCharType="end"/>
            </w:r>
          </w:hyperlink>
        </w:p>
        <w:p w14:paraId="7FC9B1FE" w14:textId="4637ED9B" w:rsidR="00007038" w:rsidRDefault="00007038">
          <w:pPr>
            <w:pStyle w:val="TOC2"/>
            <w:tabs>
              <w:tab w:val="right" w:leader="dot" w:pos="9016"/>
            </w:tabs>
            <w:rPr>
              <w:rFonts w:eastAsiaTheme="minorEastAsia"/>
              <w:noProof/>
              <w:lang w:eastAsia="en-AU"/>
            </w:rPr>
          </w:pPr>
          <w:hyperlink w:anchor="_Toc75948982" w:history="1">
            <w:r w:rsidRPr="005D4C95">
              <w:rPr>
                <w:rStyle w:val="Hyperlink"/>
                <w:noProof/>
                <w:lang w:bidi="fa-IR"/>
              </w:rPr>
              <w:t>Environmental</w:t>
            </w:r>
            <w:r>
              <w:rPr>
                <w:noProof/>
                <w:webHidden/>
              </w:rPr>
              <w:tab/>
            </w:r>
            <w:r>
              <w:rPr>
                <w:noProof/>
                <w:webHidden/>
              </w:rPr>
              <w:fldChar w:fldCharType="begin"/>
            </w:r>
            <w:r>
              <w:rPr>
                <w:noProof/>
                <w:webHidden/>
              </w:rPr>
              <w:instrText xml:space="preserve"> PAGEREF _Toc75948982 \h </w:instrText>
            </w:r>
            <w:r>
              <w:rPr>
                <w:noProof/>
                <w:webHidden/>
              </w:rPr>
            </w:r>
            <w:r>
              <w:rPr>
                <w:noProof/>
                <w:webHidden/>
              </w:rPr>
              <w:fldChar w:fldCharType="separate"/>
            </w:r>
            <w:r>
              <w:rPr>
                <w:noProof/>
                <w:webHidden/>
              </w:rPr>
              <w:t>29</w:t>
            </w:r>
            <w:r>
              <w:rPr>
                <w:noProof/>
                <w:webHidden/>
              </w:rPr>
              <w:fldChar w:fldCharType="end"/>
            </w:r>
          </w:hyperlink>
        </w:p>
        <w:p w14:paraId="77BE59CD" w14:textId="34D9CA38" w:rsidR="00007038" w:rsidRDefault="00007038">
          <w:pPr>
            <w:pStyle w:val="TOC3"/>
            <w:tabs>
              <w:tab w:val="right" w:leader="dot" w:pos="9016"/>
            </w:tabs>
            <w:rPr>
              <w:rFonts w:eastAsiaTheme="minorEastAsia"/>
              <w:noProof/>
              <w:lang w:eastAsia="en-AU"/>
            </w:rPr>
          </w:pPr>
          <w:hyperlink w:anchor="_Toc75948983" w:history="1">
            <w:r w:rsidRPr="005D4C95">
              <w:rPr>
                <w:rStyle w:val="Hyperlink"/>
                <w:noProof/>
                <w:lang w:bidi="fa-IR"/>
              </w:rPr>
              <w:t>RLS</w:t>
            </w:r>
            <w:r>
              <w:rPr>
                <w:noProof/>
                <w:webHidden/>
              </w:rPr>
              <w:tab/>
            </w:r>
            <w:r>
              <w:rPr>
                <w:noProof/>
                <w:webHidden/>
              </w:rPr>
              <w:fldChar w:fldCharType="begin"/>
            </w:r>
            <w:r>
              <w:rPr>
                <w:noProof/>
                <w:webHidden/>
              </w:rPr>
              <w:instrText xml:space="preserve"> PAGEREF _Toc75948983 \h </w:instrText>
            </w:r>
            <w:r>
              <w:rPr>
                <w:noProof/>
                <w:webHidden/>
              </w:rPr>
            </w:r>
            <w:r>
              <w:rPr>
                <w:noProof/>
                <w:webHidden/>
              </w:rPr>
              <w:fldChar w:fldCharType="separate"/>
            </w:r>
            <w:r>
              <w:rPr>
                <w:noProof/>
                <w:webHidden/>
              </w:rPr>
              <w:t>29</w:t>
            </w:r>
            <w:r>
              <w:rPr>
                <w:noProof/>
                <w:webHidden/>
              </w:rPr>
              <w:fldChar w:fldCharType="end"/>
            </w:r>
          </w:hyperlink>
        </w:p>
        <w:p w14:paraId="5C88097A" w14:textId="4E6C5391" w:rsidR="00007038" w:rsidRDefault="00007038">
          <w:pPr>
            <w:pStyle w:val="TOC3"/>
            <w:tabs>
              <w:tab w:val="right" w:leader="dot" w:pos="9016"/>
            </w:tabs>
            <w:rPr>
              <w:rFonts w:eastAsiaTheme="minorEastAsia"/>
              <w:noProof/>
              <w:lang w:eastAsia="en-AU"/>
            </w:rPr>
          </w:pPr>
          <w:hyperlink w:anchor="_Toc75948984" w:history="1">
            <w:r w:rsidRPr="005D4C95">
              <w:rPr>
                <w:rStyle w:val="Hyperlink"/>
                <w:noProof/>
                <w:lang w:bidi="fa-IR"/>
              </w:rPr>
              <w:t>Cooling tower</w:t>
            </w:r>
            <w:r>
              <w:rPr>
                <w:noProof/>
                <w:webHidden/>
              </w:rPr>
              <w:tab/>
            </w:r>
            <w:r>
              <w:rPr>
                <w:noProof/>
                <w:webHidden/>
              </w:rPr>
              <w:fldChar w:fldCharType="begin"/>
            </w:r>
            <w:r>
              <w:rPr>
                <w:noProof/>
                <w:webHidden/>
              </w:rPr>
              <w:instrText xml:space="preserve"> PAGEREF _Toc75948984 \h </w:instrText>
            </w:r>
            <w:r>
              <w:rPr>
                <w:noProof/>
                <w:webHidden/>
              </w:rPr>
            </w:r>
            <w:r>
              <w:rPr>
                <w:noProof/>
                <w:webHidden/>
              </w:rPr>
              <w:fldChar w:fldCharType="separate"/>
            </w:r>
            <w:r>
              <w:rPr>
                <w:noProof/>
                <w:webHidden/>
              </w:rPr>
              <w:t>29</w:t>
            </w:r>
            <w:r>
              <w:rPr>
                <w:noProof/>
                <w:webHidden/>
              </w:rPr>
              <w:fldChar w:fldCharType="end"/>
            </w:r>
          </w:hyperlink>
        </w:p>
        <w:p w14:paraId="69E07ED6" w14:textId="0B70D6F7" w:rsidR="00007038" w:rsidRDefault="00007038">
          <w:pPr>
            <w:pStyle w:val="TOC3"/>
            <w:tabs>
              <w:tab w:val="right" w:leader="dot" w:pos="9016"/>
            </w:tabs>
            <w:rPr>
              <w:rFonts w:eastAsiaTheme="minorEastAsia"/>
              <w:noProof/>
              <w:lang w:eastAsia="en-AU"/>
            </w:rPr>
          </w:pPr>
          <w:hyperlink w:anchor="_Toc75948985" w:history="1">
            <w:r w:rsidRPr="005D4C95">
              <w:rPr>
                <w:rStyle w:val="Hyperlink"/>
                <w:noProof/>
                <w:lang w:bidi="fa-IR"/>
              </w:rPr>
              <w:t>Packed column</w:t>
            </w:r>
            <w:r>
              <w:rPr>
                <w:noProof/>
                <w:webHidden/>
              </w:rPr>
              <w:tab/>
            </w:r>
            <w:r>
              <w:rPr>
                <w:noProof/>
                <w:webHidden/>
              </w:rPr>
              <w:fldChar w:fldCharType="begin"/>
            </w:r>
            <w:r>
              <w:rPr>
                <w:noProof/>
                <w:webHidden/>
              </w:rPr>
              <w:instrText xml:space="preserve"> PAGEREF _Toc75948985 \h </w:instrText>
            </w:r>
            <w:r>
              <w:rPr>
                <w:noProof/>
                <w:webHidden/>
              </w:rPr>
            </w:r>
            <w:r>
              <w:rPr>
                <w:noProof/>
                <w:webHidden/>
              </w:rPr>
              <w:fldChar w:fldCharType="separate"/>
            </w:r>
            <w:r>
              <w:rPr>
                <w:noProof/>
                <w:webHidden/>
              </w:rPr>
              <w:t>29</w:t>
            </w:r>
            <w:r>
              <w:rPr>
                <w:noProof/>
                <w:webHidden/>
              </w:rPr>
              <w:fldChar w:fldCharType="end"/>
            </w:r>
          </w:hyperlink>
        </w:p>
        <w:p w14:paraId="646EB8B3" w14:textId="03D4EF96" w:rsidR="00007038" w:rsidRDefault="00007038">
          <w:pPr>
            <w:pStyle w:val="TOC3"/>
            <w:tabs>
              <w:tab w:val="right" w:leader="dot" w:pos="9016"/>
            </w:tabs>
            <w:rPr>
              <w:rFonts w:eastAsiaTheme="minorEastAsia"/>
              <w:noProof/>
              <w:lang w:eastAsia="en-AU"/>
            </w:rPr>
          </w:pPr>
          <w:hyperlink w:anchor="_Toc75948986" w:history="1">
            <w:r w:rsidRPr="005D4C95">
              <w:rPr>
                <w:rStyle w:val="Hyperlink"/>
                <w:noProof/>
                <w:lang w:bidi="fa-IR"/>
              </w:rPr>
              <w:t>Discussion</w:t>
            </w:r>
            <w:r>
              <w:rPr>
                <w:noProof/>
                <w:webHidden/>
              </w:rPr>
              <w:tab/>
            </w:r>
            <w:r>
              <w:rPr>
                <w:noProof/>
                <w:webHidden/>
              </w:rPr>
              <w:fldChar w:fldCharType="begin"/>
            </w:r>
            <w:r>
              <w:rPr>
                <w:noProof/>
                <w:webHidden/>
              </w:rPr>
              <w:instrText xml:space="preserve"> PAGEREF _Toc75948986 \h </w:instrText>
            </w:r>
            <w:r>
              <w:rPr>
                <w:noProof/>
                <w:webHidden/>
              </w:rPr>
            </w:r>
            <w:r>
              <w:rPr>
                <w:noProof/>
                <w:webHidden/>
              </w:rPr>
              <w:fldChar w:fldCharType="separate"/>
            </w:r>
            <w:r>
              <w:rPr>
                <w:noProof/>
                <w:webHidden/>
              </w:rPr>
              <w:t>29</w:t>
            </w:r>
            <w:r>
              <w:rPr>
                <w:noProof/>
                <w:webHidden/>
              </w:rPr>
              <w:fldChar w:fldCharType="end"/>
            </w:r>
          </w:hyperlink>
        </w:p>
        <w:p w14:paraId="06B08685" w14:textId="20DCA05B" w:rsidR="00007038" w:rsidRDefault="00007038">
          <w:pPr>
            <w:pStyle w:val="TOC1"/>
            <w:tabs>
              <w:tab w:val="right" w:leader="dot" w:pos="9016"/>
            </w:tabs>
            <w:rPr>
              <w:rFonts w:eastAsiaTheme="minorEastAsia"/>
              <w:noProof/>
              <w:lang w:eastAsia="en-AU"/>
            </w:rPr>
          </w:pPr>
          <w:hyperlink w:anchor="_Toc75948987" w:history="1">
            <w:r w:rsidRPr="005D4C95">
              <w:rPr>
                <w:rStyle w:val="Hyperlink"/>
                <w:noProof/>
                <w:lang w:bidi="fa-IR"/>
              </w:rPr>
              <w:t>Conclusion</w:t>
            </w:r>
            <w:r>
              <w:rPr>
                <w:noProof/>
                <w:webHidden/>
              </w:rPr>
              <w:tab/>
            </w:r>
            <w:r>
              <w:rPr>
                <w:noProof/>
                <w:webHidden/>
              </w:rPr>
              <w:fldChar w:fldCharType="begin"/>
            </w:r>
            <w:r>
              <w:rPr>
                <w:noProof/>
                <w:webHidden/>
              </w:rPr>
              <w:instrText xml:space="preserve"> PAGEREF _Toc75948987 \h </w:instrText>
            </w:r>
            <w:r>
              <w:rPr>
                <w:noProof/>
                <w:webHidden/>
              </w:rPr>
            </w:r>
            <w:r>
              <w:rPr>
                <w:noProof/>
                <w:webHidden/>
              </w:rPr>
              <w:fldChar w:fldCharType="separate"/>
            </w:r>
            <w:r>
              <w:rPr>
                <w:noProof/>
                <w:webHidden/>
              </w:rPr>
              <w:t>29</w:t>
            </w:r>
            <w:r>
              <w:rPr>
                <w:noProof/>
                <w:webHidden/>
              </w:rPr>
              <w:fldChar w:fldCharType="end"/>
            </w:r>
          </w:hyperlink>
        </w:p>
        <w:p w14:paraId="3D25477A" w14:textId="5F17967D" w:rsidR="00007038" w:rsidRDefault="00007038">
          <w:pPr>
            <w:pStyle w:val="TOC1"/>
            <w:tabs>
              <w:tab w:val="right" w:leader="dot" w:pos="9016"/>
            </w:tabs>
            <w:rPr>
              <w:rFonts w:eastAsiaTheme="minorEastAsia"/>
              <w:noProof/>
              <w:lang w:eastAsia="en-AU"/>
            </w:rPr>
          </w:pPr>
          <w:hyperlink w:anchor="_Toc75948988" w:history="1">
            <w:r w:rsidRPr="005D4C95">
              <w:rPr>
                <w:rStyle w:val="Hyperlink"/>
                <w:noProof/>
                <w:lang w:bidi="fa-IR"/>
              </w:rPr>
              <w:t>Nomenclature</w:t>
            </w:r>
            <w:r>
              <w:rPr>
                <w:noProof/>
                <w:webHidden/>
              </w:rPr>
              <w:tab/>
            </w:r>
            <w:r>
              <w:rPr>
                <w:noProof/>
                <w:webHidden/>
              </w:rPr>
              <w:fldChar w:fldCharType="begin"/>
            </w:r>
            <w:r>
              <w:rPr>
                <w:noProof/>
                <w:webHidden/>
              </w:rPr>
              <w:instrText xml:space="preserve"> PAGEREF _Toc75948988 \h </w:instrText>
            </w:r>
            <w:r>
              <w:rPr>
                <w:noProof/>
                <w:webHidden/>
              </w:rPr>
            </w:r>
            <w:r>
              <w:rPr>
                <w:noProof/>
                <w:webHidden/>
              </w:rPr>
              <w:fldChar w:fldCharType="separate"/>
            </w:r>
            <w:r>
              <w:rPr>
                <w:noProof/>
                <w:webHidden/>
              </w:rPr>
              <w:t>29</w:t>
            </w:r>
            <w:r>
              <w:rPr>
                <w:noProof/>
                <w:webHidden/>
              </w:rPr>
              <w:fldChar w:fldCharType="end"/>
            </w:r>
          </w:hyperlink>
        </w:p>
        <w:p w14:paraId="5A33DEC6" w14:textId="79492CE1" w:rsidR="00007038" w:rsidRDefault="00007038">
          <w:pPr>
            <w:pStyle w:val="TOC1"/>
            <w:tabs>
              <w:tab w:val="right" w:leader="dot" w:pos="9016"/>
            </w:tabs>
            <w:rPr>
              <w:rFonts w:eastAsiaTheme="minorEastAsia"/>
              <w:noProof/>
              <w:lang w:eastAsia="en-AU"/>
            </w:rPr>
          </w:pPr>
          <w:hyperlink w:anchor="_Toc75948989" w:history="1">
            <w:r w:rsidRPr="005D4C95">
              <w:rPr>
                <w:rStyle w:val="Hyperlink"/>
                <w:noProof/>
                <w:lang w:bidi="fa-IR"/>
              </w:rPr>
              <w:t>Appendix</w:t>
            </w:r>
            <w:r>
              <w:rPr>
                <w:noProof/>
                <w:webHidden/>
              </w:rPr>
              <w:tab/>
            </w:r>
            <w:r>
              <w:rPr>
                <w:noProof/>
                <w:webHidden/>
              </w:rPr>
              <w:fldChar w:fldCharType="begin"/>
            </w:r>
            <w:r>
              <w:rPr>
                <w:noProof/>
                <w:webHidden/>
              </w:rPr>
              <w:instrText xml:space="preserve"> PAGEREF _Toc75948989 \h </w:instrText>
            </w:r>
            <w:r>
              <w:rPr>
                <w:noProof/>
                <w:webHidden/>
              </w:rPr>
            </w:r>
            <w:r>
              <w:rPr>
                <w:noProof/>
                <w:webHidden/>
              </w:rPr>
              <w:fldChar w:fldCharType="separate"/>
            </w:r>
            <w:r>
              <w:rPr>
                <w:noProof/>
                <w:webHidden/>
              </w:rPr>
              <w:t>31</w:t>
            </w:r>
            <w:r>
              <w:rPr>
                <w:noProof/>
                <w:webHidden/>
              </w:rPr>
              <w:fldChar w:fldCharType="end"/>
            </w:r>
          </w:hyperlink>
        </w:p>
        <w:p w14:paraId="12F62866" w14:textId="70EFDE9C" w:rsidR="00007038" w:rsidRDefault="00007038">
          <w:pPr>
            <w:pStyle w:val="TOC2"/>
            <w:tabs>
              <w:tab w:val="right" w:leader="dot" w:pos="9016"/>
            </w:tabs>
            <w:rPr>
              <w:rFonts w:eastAsiaTheme="minorEastAsia"/>
              <w:noProof/>
              <w:lang w:eastAsia="en-AU"/>
            </w:rPr>
          </w:pPr>
          <w:hyperlink w:anchor="_Toc75948990" w:history="1">
            <w:r w:rsidRPr="005D4C95">
              <w:rPr>
                <w:rStyle w:val="Hyperlink"/>
                <w:noProof/>
                <w:lang w:bidi="fa-IR"/>
              </w:rPr>
              <w:t>Correlations plots</w:t>
            </w:r>
            <w:r>
              <w:rPr>
                <w:noProof/>
                <w:webHidden/>
              </w:rPr>
              <w:tab/>
            </w:r>
            <w:r>
              <w:rPr>
                <w:noProof/>
                <w:webHidden/>
              </w:rPr>
              <w:fldChar w:fldCharType="begin"/>
            </w:r>
            <w:r>
              <w:rPr>
                <w:noProof/>
                <w:webHidden/>
              </w:rPr>
              <w:instrText xml:space="preserve"> PAGEREF _Toc75948990 \h </w:instrText>
            </w:r>
            <w:r>
              <w:rPr>
                <w:noProof/>
                <w:webHidden/>
              </w:rPr>
            </w:r>
            <w:r>
              <w:rPr>
                <w:noProof/>
                <w:webHidden/>
              </w:rPr>
              <w:fldChar w:fldCharType="separate"/>
            </w:r>
            <w:r>
              <w:rPr>
                <w:noProof/>
                <w:webHidden/>
              </w:rPr>
              <w:t>31</w:t>
            </w:r>
            <w:r>
              <w:rPr>
                <w:noProof/>
                <w:webHidden/>
              </w:rPr>
              <w:fldChar w:fldCharType="end"/>
            </w:r>
          </w:hyperlink>
        </w:p>
        <w:p w14:paraId="08789C10" w14:textId="1967FA8F" w:rsidR="00007038" w:rsidRDefault="00007038">
          <w:pPr>
            <w:pStyle w:val="TOC2"/>
            <w:tabs>
              <w:tab w:val="right" w:leader="dot" w:pos="9016"/>
            </w:tabs>
            <w:rPr>
              <w:rFonts w:eastAsiaTheme="minorEastAsia"/>
              <w:noProof/>
              <w:lang w:eastAsia="en-AU"/>
            </w:rPr>
          </w:pPr>
          <w:hyperlink w:anchor="_Toc75948991" w:history="1">
            <w:r w:rsidRPr="005D4C95">
              <w:rPr>
                <w:rStyle w:val="Hyperlink"/>
                <w:noProof/>
              </w:rPr>
              <w:t>Experimental setups</w:t>
            </w:r>
            <w:r>
              <w:rPr>
                <w:noProof/>
                <w:webHidden/>
              </w:rPr>
              <w:tab/>
            </w:r>
            <w:r>
              <w:rPr>
                <w:noProof/>
                <w:webHidden/>
              </w:rPr>
              <w:fldChar w:fldCharType="begin"/>
            </w:r>
            <w:r>
              <w:rPr>
                <w:noProof/>
                <w:webHidden/>
              </w:rPr>
              <w:instrText xml:space="preserve"> PAGEREF _Toc75948991 \h </w:instrText>
            </w:r>
            <w:r>
              <w:rPr>
                <w:noProof/>
                <w:webHidden/>
              </w:rPr>
            </w:r>
            <w:r>
              <w:rPr>
                <w:noProof/>
                <w:webHidden/>
              </w:rPr>
              <w:fldChar w:fldCharType="separate"/>
            </w:r>
            <w:r>
              <w:rPr>
                <w:noProof/>
                <w:webHidden/>
              </w:rPr>
              <w:t>33</w:t>
            </w:r>
            <w:r>
              <w:rPr>
                <w:noProof/>
                <w:webHidden/>
              </w:rPr>
              <w:fldChar w:fldCharType="end"/>
            </w:r>
          </w:hyperlink>
        </w:p>
        <w:p w14:paraId="1607BE79" w14:textId="1177E2EF" w:rsidR="00007038" w:rsidRDefault="00007038">
          <w:pPr>
            <w:pStyle w:val="TOC2"/>
            <w:tabs>
              <w:tab w:val="right" w:leader="dot" w:pos="9016"/>
            </w:tabs>
            <w:rPr>
              <w:rFonts w:eastAsiaTheme="minorEastAsia"/>
              <w:noProof/>
              <w:lang w:eastAsia="en-AU"/>
            </w:rPr>
          </w:pPr>
          <w:hyperlink w:anchor="_Toc75948992" w:history="1">
            <w:r w:rsidRPr="005D4C95">
              <w:rPr>
                <w:rStyle w:val="Hyperlink"/>
                <w:noProof/>
              </w:rPr>
              <w:t>External recources</w:t>
            </w:r>
            <w:r>
              <w:rPr>
                <w:noProof/>
                <w:webHidden/>
              </w:rPr>
              <w:tab/>
            </w:r>
            <w:r>
              <w:rPr>
                <w:noProof/>
                <w:webHidden/>
              </w:rPr>
              <w:fldChar w:fldCharType="begin"/>
            </w:r>
            <w:r>
              <w:rPr>
                <w:noProof/>
                <w:webHidden/>
              </w:rPr>
              <w:instrText xml:space="preserve"> PAGEREF _Toc75948992 \h </w:instrText>
            </w:r>
            <w:r>
              <w:rPr>
                <w:noProof/>
                <w:webHidden/>
              </w:rPr>
            </w:r>
            <w:r>
              <w:rPr>
                <w:noProof/>
                <w:webHidden/>
              </w:rPr>
              <w:fldChar w:fldCharType="separate"/>
            </w:r>
            <w:r>
              <w:rPr>
                <w:noProof/>
                <w:webHidden/>
              </w:rPr>
              <w:t>35</w:t>
            </w:r>
            <w:r>
              <w:rPr>
                <w:noProof/>
                <w:webHidden/>
              </w:rPr>
              <w:fldChar w:fldCharType="end"/>
            </w:r>
          </w:hyperlink>
        </w:p>
        <w:p w14:paraId="4222E553" w14:textId="4EC8AFAF" w:rsidR="00007038" w:rsidRDefault="00007038">
          <w:pPr>
            <w:pStyle w:val="TOC1"/>
            <w:tabs>
              <w:tab w:val="right" w:leader="dot" w:pos="9016"/>
            </w:tabs>
            <w:rPr>
              <w:rFonts w:eastAsiaTheme="minorEastAsia"/>
              <w:noProof/>
              <w:lang w:eastAsia="en-AU"/>
            </w:rPr>
          </w:pPr>
          <w:hyperlink w:anchor="_Toc75948993" w:history="1">
            <w:r w:rsidRPr="005D4C95">
              <w:rPr>
                <w:rStyle w:val="Hyperlink"/>
                <w:noProof/>
                <w:lang w:bidi="fa-IR"/>
              </w:rPr>
              <w:t>References</w:t>
            </w:r>
            <w:r>
              <w:rPr>
                <w:noProof/>
                <w:webHidden/>
              </w:rPr>
              <w:tab/>
            </w:r>
            <w:r>
              <w:rPr>
                <w:noProof/>
                <w:webHidden/>
              </w:rPr>
              <w:fldChar w:fldCharType="begin"/>
            </w:r>
            <w:r>
              <w:rPr>
                <w:noProof/>
                <w:webHidden/>
              </w:rPr>
              <w:instrText xml:space="preserve"> PAGEREF _Toc75948993 \h </w:instrText>
            </w:r>
            <w:r>
              <w:rPr>
                <w:noProof/>
                <w:webHidden/>
              </w:rPr>
            </w:r>
            <w:r>
              <w:rPr>
                <w:noProof/>
                <w:webHidden/>
              </w:rPr>
              <w:fldChar w:fldCharType="separate"/>
            </w:r>
            <w:r>
              <w:rPr>
                <w:noProof/>
                <w:webHidden/>
              </w:rPr>
              <w:t>35</w:t>
            </w:r>
            <w:r>
              <w:rPr>
                <w:noProof/>
                <w:webHidden/>
              </w:rPr>
              <w:fldChar w:fldCharType="end"/>
            </w:r>
          </w:hyperlink>
        </w:p>
        <w:p w14:paraId="2F3B2285" w14:textId="4FC471ED" w:rsidR="00A42FA7" w:rsidRDefault="00A42FA7">
          <w:r>
            <w:rPr>
              <w:b/>
              <w:bCs/>
              <w:noProof/>
            </w:rPr>
            <w:fldChar w:fldCharType="end"/>
          </w:r>
        </w:p>
      </w:sdtContent>
    </w:sdt>
    <w:p w14:paraId="4A60F5FC" w14:textId="76A5E8D5" w:rsidR="00A42FA7" w:rsidRPr="00A42FA7" w:rsidRDefault="00A42FA7" w:rsidP="00A42FA7">
      <w:pPr>
        <w:rPr>
          <w:rFonts w:asciiTheme="majorHAnsi" w:eastAsiaTheme="majorEastAsia" w:hAnsiTheme="majorHAnsi" w:cstheme="majorBidi"/>
          <w:color w:val="2F5496" w:themeColor="accent1" w:themeShade="BF"/>
          <w:sz w:val="32"/>
          <w:szCs w:val="32"/>
        </w:rPr>
      </w:pPr>
      <w:r>
        <w:br w:type="page"/>
      </w:r>
    </w:p>
    <w:p w14:paraId="441EAEA0" w14:textId="620DE9E6" w:rsidR="0070659A" w:rsidRDefault="0070659A" w:rsidP="0070659A">
      <w:pPr>
        <w:pStyle w:val="Heading1"/>
      </w:pPr>
      <w:bookmarkStart w:id="0" w:name="_Toc75948973"/>
      <w:r>
        <w:lastRenderedPageBreak/>
        <w:t xml:space="preserve">Aerosol </w:t>
      </w:r>
      <w:commentRangeStart w:id="1"/>
      <w:r>
        <w:t>studies</w:t>
      </w:r>
      <w:commentRangeEnd w:id="1"/>
      <w:r w:rsidR="00ED0213">
        <w:rPr>
          <w:rStyle w:val="CommentReference"/>
          <w:rFonts w:asciiTheme="minorHAnsi" w:eastAsiaTheme="minorHAnsi" w:hAnsiTheme="minorHAnsi" w:cstheme="minorBidi"/>
          <w:color w:val="auto"/>
        </w:rPr>
        <w:commentReference w:id="1"/>
      </w:r>
      <w:bookmarkEnd w:id="0"/>
    </w:p>
    <w:p w14:paraId="42F8E80F" w14:textId="16B46AAE" w:rsidR="002E7EB1" w:rsidRDefault="00534B84" w:rsidP="00D22E86">
      <w:r w:rsidRPr="0070659A">
        <w:t>Gas/liquid contactors are being used in a variety of industries for decades.</w:t>
      </w:r>
      <w:r w:rsidR="002E7EB1">
        <w:t xml:space="preserve"> </w:t>
      </w:r>
      <w:r w:rsidR="002E7EB1" w:rsidRPr="0070659A">
        <w:t xml:space="preserve">Gas-liquid contactors are being used to </w:t>
      </w:r>
      <w:r w:rsidR="002E7EB1">
        <w:t xml:space="preserve">ease mass and/or heat </w:t>
      </w:r>
      <w:r w:rsidR="002E7EB1" w:rsidRPr="0070659A">
        <w:t xml:space="preserve">transfer between a gas and a liquid. They are widely </w:t>
      </w:r>
      <w:r w:rsidR="002E7EB1">
        <w:t>used</w:t>
      </w:r>
      <w:r w:rsidR="002E7EB1" w:rsidRPr="0070659A">
        <w:t xml:space="preserve"> in separation processes as strippers when components are removed from a liquid stream by a vapo</w:t>
      </w:r>
      <w:r w:rsidR="002E7EB1">
        <w:t>u</w:t>
      </w:r>
      <w:r w:rsidR="002E7EB1" w:rsidRPr="0070659A">
        <w:t xml:space="preserve">r stream, or scrubbers when removing solids or gases from a gas stream using </w:t>
      </w:r>
      <w:r w:rsidR="002E7EB1">
        <w:t xml:space="preserve">the </w:t>
      </w:r>
      <w:r w:rsidR="002E7EB1" w:rsidRPr="0070659A">
        <w:t>liquid phase.</w:t>
      </w:r>
      <w:r w:rsidRPr="0070659A">
        <w:t xml:space="preserve"> The simplicity, versatility and effectiveness of these contactors have made them very popular in </w:t>
      </w:r>
      <w:r w:rsidR="00627C04">
        <w:t xml:space="preserve"> many applications and </w:t>
      </w:r>
      <w:r w:rsidR="002E7EB1">
        <w:t xml:space="preserve">in </w:t>
      </w:r>
      <w:r w:rsidR="002E7EB1" w:rsidRPr="002E7EB1">
        <w:t xml:space="preserve">the discipline of chemical and biochemical engineering in which the gas, which is </w:t>
      </w:r>
      <w:r w:rsidR="002E7EB1">
        <w:t>either in its pure</w:t>
      </w:r>
      <w:r w:rsidR="002E7EB1" w:rsidRPr="002E7EB1">
        <w:t xml:space="preserve"> shape or blended with </w:t>
      </w:r>
      <w:r w:rsidR="002E7EB1">
        <w:t>other</w:t>
      </w:r>
      <w:r w:rsidR="002E7EB1" w:rsidRPr="002E7EB1">
        <w:t xml:space="preserve"> gases </w:t>
      </w:r>
      <w:r w:rsidR="002E7EB1">
        <w:t>in a</w:t>
      </w:r>
      <w:r w:rsidR="002E7EB1" w:rsidRPr="002E7EB1">
        <w:t xml:space="preserve"> mixture, needs to be dissolved </w:t>
      </w:r>
      <w:r w:rsidR="002E7EB1">
        <w:t>in</w:t>
      </w:r>
      <w:r w:rsidR="002E7EB1" w:rsidRPr="002E7EB1">
        <w:t xml:space="preserve"> the liquid phase</w:t>
      </w:r>
      <w:r w:rsidR="00627C04">
        <w:t xml:space="preserve"> </w:t>
      </w:r>
      <w:r w:rsidR="00627C04">
        <w:fldChar w:fldCharType="begin"/>
      </w:r>
      <w:r w:rsidR="001924AF">
        <w:instrText xml:space="preserve"> ADDIN EN.CITE &lt;EndNote&gt;&lt;Cite&gt;&lt;Author&gt;Gaddis&lt;/Author&gt;&lt;Year&gt;1999&lt;/Year&gt;&lt;RecNum&gt;184&lt;/RecNum&gt;&lt;DisplayText&gt;[1]&lt;/DisplayText&gt;&lt;record&gt;&lt;rec-number&gt;184&lt;/rec-number&gt;&lt;foreign-keys&gt;&lt;key app="EN" db-id="fswpw55e4ewwxaepx2qva006wp0pa50dsadt" timestamp="1623038406"&gt;184&lt;/key&gt;&lt;/foreign-keys&gt;&lt;ref-type name="Journal Article"&gt;17&lt;/ref-type&gt;&lt;contributors&gt;&lt;authors&gt;&lt;author&gt;Gaddis, E. S.&lt;/author&gt;&lt;/authors&gt;&lt;/contributors&gt;&lt;titles&gt;&lt;title&gt;Mass transfer in gas–liquid contactors&lt;/title&gt;&lt;secondary-title&gt;Chemical Engineering and Processing: Process Intensification&lt;/secondary-title&gt;&lt;/titles&gt;&lt;periodical&gt;&lt;full-title&gt;Chemical Engineering and Processing: Process Intensification&lt;/full-title&gt;&lt;/periodical&gt;&lt;pages&gt;503-510&lt;/pages&gt;&lt;volume&gt;38&lt;/volume&gt;&lt;number&gt;4&lt;/number&gt;&lt;keywords&gt;&lt;keyword&gt;Gas–liquid contactors&lt;/keyword&gt;&lt;keyword&gt;Aerators&lt;/keyword&gt;&lt;keyword&gt;Chemical reactors&lt;/keyword&gt;&lt;keyword&gt;Biochemical reactors&lt;/keyword&gt;&lt;keyword&gt;Mass transfer&lt;/keyword&gt;&lt;keyword&gt;Volumetric mass transfer coefficient&lt;/keyword&gt;&lt;/keywords&gt;&lt;dates&gt;&lt;year&gt;1999&lt;/year&gt;&lt;pub-dates&gt;&lt;date&gt;1999/09/01/&lt;/date&gt;&lt;/pub-dates&gt;&lt;/dates&gt;&lt;isbn&gt;0255-2701&lt;/isbn&gt;&lt;urls&gt;&lt;related-urls&gt;&lt;url&gt;https://www.sciencedirect.com/science/article/pii/S025527019900046X&lt;/url&gt;&lt;/related-urls&gt;&lt;/urls&gt;&lt;electronic-resource-num&gt;https://doi.org/10.1016/S0255-2701(99)00046-X&lt;/electronic-resource-num&gt;&lt;/record&gt;&lt;/Cite&gt;&lt;/EndNote&gt;</w:instrText>
      </w:r>
      <w:r w:rsidR="00627C04">
        <w:fldChar w:fldCharType="separate"/>
      </w:r>
      <w:r w:rsidR="001924AF">
        <w:rPr>
          <w:noProof/>
        </w:rPr>
        <w:t>[1]</w:t>
      </w:r>
      <w:r w:rsidR="00627C04">
        <w:fldChar w:fldCharType="end"/>
      </w:r>
      <w:r w:rsidR="00627C04" w:rsidRPr="00627C04">
        <w:t>.</w:t>
      </w:r>
      <w:r w:rsidR="00627C04">
        <w:t xml:space="preserve"> </w:t>
      </w:r>
      <w:r w:rsidR="002E7EB1">
        <w:t>Applications of such contactors include</w:t>
      </w:r>
      <w:r w:rsidR="00627C04">
        <w:t xml:space="preserve"> gas and oil</w:t>
      </w:r>
      <w:r w:rsidR="002E7EB1">
        <w:t xml:space="preserve"> refineries</w:t>
      </w:r>
      <w:r w:rsidR="00627C04">
        <w:t>, wastewater treatment</w:t>
      </w:r>
      <w:r w:rsidR="002E7EB1">
        <w:t xml:space="preserve"> plants, chemical and petrochemical plants</w:t>
      </w:r>
      <w:r w:rsidRPr="0070659A">
        <w:t>.</w:t>
      </w:r>
    </w:p>
    <w:p w14:paraId="1C035C73" w14:textId="77777777" w:rsidR="002E7EB1" w:rsidRDefault="002E7EB1" w:rsidP="00D22E86"/>
    <w:p w14:paraId="37C450A6" w14:textId="44F4524A" w:rsidR="00534B84" w:rsidRDefault="00534B84" w:rsidP="0097709B">
      <w:r w:rsidRPr="0070659A">
        <w:t xml:space="preserve"> The working princip</w:t>
      </w:r>
      <w:r w:rsidR="00D22E86">
        <w:t>le</w:t>
      </w:r>
      <w:r w:rsidRPr="0070659A">
        <w:t xml:space="preserve"> and efficiency of gas-liquid contactors have been studied quite extensively in the literature</w:t>
      </w:r>
      <w:r w:rsidR="002E7EB1">
        <w:t xml:space="preserve"> </w:t>
      </w:r>
      <w:r w:rsidR="00064260">
        <w:fldChar w:fldCharType="begin"/>
      </w:r>
      <w:r w:rsidR="001924AF">
        <w:instrText xml:space="preserve"> ADDIN EN.CITE &lt;EndNote&gt;&lt;Cite&gt;&lt;Author&gt;Haddad&lt;/Author&gt;&lt;Year&gt;2004&lt;/Year&gt;&lt;RecNum&gt;185&lt;/RecNum&gt;&lt;DisplayText&gt;[2, 3]&lt;/DisplayText&gt;&lt;record&gt;&lt;rec-number&gt;185&lt;/rec-number&gt;&lt;foreign-keys&gt;&lt;key app="EN" db-id="fswpw55e4ewwxaepx2qva006wp0pa50dsadt" timestamp="1623039963"&gt;185&lt;/key&gt;&lt;/foreign-keys&gt;&lt;ref-type name="Journal Article"&gt;17&lt;/ref-type&gt;&lt;contributors&gt;&lt;authors&gt;&lt;author&gt;Haddad, Paul R&lt;/author&gt;&lt;/authors&gt;&lt;/contributors&gt;&lt;titles&gt;&lt;title&gt;The encyclopedia of separation science&lt;/title&gt;&lt;secondary-title&gt;TrAC-Trends in Analytical Chemistry&lt;/secondary-title&gt;&lt;/titles&gt;&lt;periodical&gt;&lt;full-title&gt;TrAC-Trends in Analytical Chemistry&lt;/full-title&gt;&lt;/periodical&gt;&lt;pages&gt;iii-iv&lt;/pages&gt;&lt;volume&gt;23&lt;/volume&gt;&lt;number&gt;9&lt;/number&gt;&lt;dates&gt;&lt;year&gt;2004&lt;/year&gt;&lt;/dates&gt;&lt;isbn&gt;0167-2940&lt;/isbn&gt;&lt;urls&gt;&lt;/urls&gt;&lt;/record&gt;&lt;/Cite&gt;&lt;Cite&gt;&lt;Author&gt;Bhargava&lt;/Author&gt;&lt;Year&gt;2017&lt;/Year&gt;&lt;RecNum&gt;186&lt;/RecNum&gt;&lt;record&gt;&lt;rec-number&gt;186&lt;/rec-number&gt;&lt;foreign-keys&gt;&lt;key app="EN" db-id="fswpw55e4ewwxaepx2qva006wp0pa50dsadt" timestamp="1623040079"&gt;186&lt;/key&gt;&lt;/foreign-keys&gt;&lt;ref-type name="Journal Article"&gt;17&lt;/ref-type&gt;&lt;contributors&gt;&lt;authors&gt;&lt;author&gt;Bhargava, Akshey&lt;/author&gt;&lt;/authors&gt;&lt;/contributors&gt;&lt;titles&gt;&lt;title&gt;Wet scrubbers–design of spray tower to control air pollutants&lt;/title&gt;&lt;secondary-title&gt;Int. J. Environ. Planning and Dev&lt;/secondary-title&gt;&lt;/titles&gt;&lt;periodical&gt;&lt;full-title&gt;Int. J. Environ. Planning and Dev&lt;/full-title&gt;&lt;/periodical&gt;&lt;pages&gt;36-41&lt;/pages&gt;&lt;volume&gt;1&lt;/volume&gt;&lt;number&gt;1&lt;/number&gt;&lt;dates&gt;&lt;year&gt;2017&lt;/year&gt;&lt;/dates&gt;&lt;urls&gt;&lt;/urls&gt;&lt;/record&gt;&lt;/Cite&gt;&lt;/EndNote&gt;</w:instrText>
      </w:r>
      <w:r w:rsidR="00064260">
        <w:fldChar w:fldCharType="separate"/>
      </w:r>
      <w:r w:rsidR="001924AF">
        <w:rPr>
          <w:noProof/>
        </w:rPr>
        <w:t>[2, 3]</w:t>
      </w:r>
      <w:r w:rsidR="00064260">
        <w:fldChar w:fldCharType="end"/>
      </w:r>
      <w:r w:rsidRPr="0070659A">
        <w:t xml:space="preserve">. One of the important aspects of the gas-liquid </w:t>
      </w:r>
      <w:r w:rsidR="00D22E86" w:rsidRPr="0070659A">
        <w:t>contactors</w:t>
      </w:r>
      <w:r w:rsidRPr="0070659A">
        <w:t xml:space="preserve"> that affect</w:t>
      </w:r>
      <w:ins w:id="2" w:author="Kiani, Ali (Energy, Newcastle)" w:date="2021-04-06T08:32:00Z">
        <w:r w:rsidR="002501B5">
          <w:t>s</w:t>
        </w:r>
      </w:ins>
      <w:r w:rsidRPr="0070659A">
        <w:t xml:space="preserve"> its efficiency and economy is the solvent</w:t>
      </w:r>
      <w:r w:rsidR="00B5733C">
        <w:t xml:space="preserve"> loss or solvent emission </w:t>
      </w:r>
      <w:r w:rsidR="00B5733C">
        <w:fldChar w:fldCharType="begin"/>
      </w:r>
      <w:r w:rsidR="001924AF">
        <w:instrText xml:space="preserve"> ADDIN EN.CITE &lt;EndNote&gt;&lt;Cite&gt;&lt;Author&gt;Veltman&lt;/Author&gt;&lt;Year&gt;2010&lt;/Year&gt;&lt;RecNum&gt;187&lt;/RecNum&gt;&lt;DisplayText&gt;[4]&lt;/DisplayText&gt;&lt;record&gt;&lt;rec-number&gt;187&lt;/rec-number&gt;&lt;foreign-keys&gt;&lt;key app="EN" db-id="fswpw55e4ewwxaepx2qva006wp0pa50dsadt" timestamp="1623040245"&gt;187&lt;/key&gt;&lt;/foreign-keys&gt;&lt;ref-type name="Journal Article"&gt;17&lt;/ref-type&gt;&lt;contributors&gt;&lt;authors&gt;&lt;author&gt;Veltman, Karin&lt;/author&gt;&lt;author&gt;Singh, Bhawna&lt;/author&gt;&lt;author&gt;Hertwich, Edgar G&lt;/author&gt;&lt;/authors&gt;&lt;/contributors&gt;&lt;titles&gt;&lt;title&gt;Human and environmental impact assessment of postcombustion CO2 capture focusing on emissions from amine-based scrubbing solvents to air&lt;/title&gt;&lt;secondary-title&gt;Environmental science &amp;amp; technology&lt;/secondary-title&gt;&lt;/titles&gt;&lt;periodical&gt;&lt;full-title&gt;Environmental Science &amp;amp; Technology&lt;/full-title&gt;&lt;/periodical&gt;&lt;pages&gt;1496-1502&lt;/pages&gt;&lt;volume&gt;44&lt;/volume&gt;&lt;number&gt;4&lt;/number&gt;&lt;dates&gt;&lt;year&gt;2010&lt;/year&gt;&lt;/dates&gt;&lt;isbn&gt;0013-936X&lt;/isbn&gt;&lt;urls&gt;&lt;/urls&gt;&lt;/record&gt;&lt;/Cite&gt;&lt;/EndNote&gt;</w:instrText>
      </w:r>
      <w:r w:rsidR="00B5733C">
        <w:fldChar w:fldCharType="separate"/>
      </w:r>
      <w:r w:rsidR="001924AF">
        <w:rPr>
          <w:noProof/>
        </w:rPr>
        <w:t>[4]</w:t>
      </w:r>
      <w:r w:rsidR="00B5733C">
        <w:fldChar w:fldCharType="end"/>
      </w:r>
      <w:r w:rsidR="00B5733C">
        <w:t xml:space="preserve"> </w:t>
      </w:r>
      <w:r w:rsidRPr="0070659A">
        <w:t xml:space="preserve">. </w:t>
      </w:r>
      <w:proofErr w:type="spellStart"/>
      <w:r w:rsidR="00B5733C">
        <w:t>Sovlent</w:t>
      </w:r>
      <w:proofErr w:type="spellEnd"/>
      <w:r w:rsidR="00B5733C">
        <w:t xml:space="preserve"> loss</w:t>
      </w:r>
      <w:r w:rsidR="0097709B">
        <w:t xml:space="preserve"> or drift (a term that is used in cooling tower systems)</w:t>
      </w:r>
      <w:r w:rsidRPr="0070659A">
        <w:t xml:space="preserve"> is defined as the liquid entrained in the air stream which is carried out of the </w:t>
      </w:r>
      <w:proofErr w:type="spellStart"/>
      <w:r w:rsidR="00B5733C">
        <w:t>contacor</w:t>
      </w:r>
      <w:proofErr w:type="spellEnd"/>
      <w:r w:rsidR="00B5733C">
        <w:t xml:space="preserve"> system</w:t>
      </w:r>
      <w:r w:rsidRPr="0070659A">
        <w:t xml:space="preserve"> through the induced draft fan stack.</w:t>
      </w:r>
      <w:r w:rsidR="0097709B">
        <w:t xml:space="preserve"> As in the presented study a cooling tower is compared with other contactors and since the solvent of interest does not have a vapour pressure, the term “drift” is used to define any solvent loss in the form of tiny droplets escaping the system. </w:t>
      </w:r>
      <w:r w:rsidR="00D22E86">
        <w:t xml:space="preserve"> </w:t>
      </w:r>
      <w:commentRangeStart w:id="3"/>
      <w:commentRangeStart w:id="4"/>
      <w:r w:rsidR="00353527" w:rsidRPr="0070659A">
        <w:t>D</w:t>
      </w:r>
      <w:r w:rsidRPr="0070659A">
        <w:t xml:space="preserve">rift in </w:t>
      </w:r>
      <w:r w:rsidR="0097709B">
        <w:t>cooling towers</w:t>
      </w:r>
      <w:r w:rsidRPr="0070659A">
        <w:t xml:space="preserve"> contactors is the main cause of solvent loss</w:t>
      </w:r>
      <w:r w:rsidR="00B5733C">
        <w:t xml:space="preserve"> </w:t>
      </w:r>
      <w:r w:rsidR="00B5733C">
        <w:fldChar w:fldCharType="begin"/>
      </w:r>
      <w:r w:rsidR="001924AF">
        <w:instrText xml:space="preserve"> ADDIN EN.CITE &lt;EndNote&gt;&lt;Cite&gt;&lt;Author&gt;Lucas Miralles&lt;/Author&gt;&lt;Year&gt;2012&lt;/Year&gt;&lt;RecNum&gt;188&lt;/RecNum&gt;&lt;DisplayText&gt;[5, 6]&lt;/DisplayText&gt;&lt;record&gt;&lt;rec-number&gt;188&lt;/rec-number&gt;&lt;foreign-keys&gt;&lt;key app="EN" db-id="fswpw55e4ewwxaepx2qva006wp0pa50dsadt" timestamp="1623040685"&gt;188&lt;/key&gt;&lt;/foreign-keys&gt;&lt;ref-type name="Journal Article"&gt;17&lt;/ref-type&gt;&lt;contributors&gt;&lt;authors&gt;&lt;author&gt;Lucas Miralles, Manuel&lt;/author&gt;&lt;author&gt;Martínez Beltrán, Pedro Juan&lt;/author&gt;&lt;author&gt;Viedma Robles, Antonio&lt;/author&gt;&lt;/authors&gt;&lt;/contributors&gt;&lt;titles&gt;&lt;title&gt;Experimental determination of drift loss from a cooling tower with different drift eliminators using the chemical balance method&lt;/title&gt;&lt;/titles&gt;&lt;dates&gt;&lt;year&gt;2012&lt;/year&gt;&lt;/dates&gt;&lt;isbn&gt;0140-7007&lt;/isbn&gt;&lt;urls&gt;&lt;/urls&gt;&lt;/record&gt;&lt;/Cite&gt;&lt;Cite&gt;&lt;Author&gt;Song&lt;/Author&gt;&lt;Year&gt;2020&lt;/Year&gt;&lt;RecNum&gt;189&lt;/RecNum&gt;&lt;record&gt;&lt;rec-number&gt;189&lt;/rec-number&gt;&lt;foreign-keys&gt;&lt;key app="EN" db-id="fswpw55e4ewwxaepx2qva006wp0pa50dsadt" timestamp="1623040757"&gt;189&lt;/key&gt;&lt;/foreign-keys&gt;&lt;ref-type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Publishing&lt;/publisher&gt;&lt;isbn&gt;1755-1315&lt;/isbn&gt;&lt;urls&gt;&lt;/urls&gt;&lt;/record&gt;&lt;/Cite&gt;&lt;/EndNote&gt;</w:instrText>
      </w:r>
      <w:r w:rsidR="00B5733C">
        <w:fldChar w:fldCharType="separate"/>
      </w:r>
      <w:r w:rsidR="001924AF">
        <w:rPr>
          <w:noProof/>
        </w:rPr>
        <w:t>[5, 6]</w:t>
      </w:r>
      <w:r w:rsidR="00B5733C">
        <w:fldChar w:fldCharType="end"/>
      </w:r>
      <w:r w:rsidRPr="0070659A">
        <w:t xml:space="preserve"> </w:t>
      </w:r>
      <w:commentRangeEnd w:id="3"/>
      <w:r w:rsidR="00934951">
        <w:rPr>
          <w:rStyle w:val="CommentReference"/>
        </w:rPr>
        <w:commentReference w:id="3"/>
      </w:r>
      <w:commentRangeEnd w:id="4"/>
      <w:r w:rsidR="0097709B">
        <w:rPr>
          <w:rStyle w:val="CommentReference"/>
        </w:rPr>
        <w:commentReference w:id="4"/>
      </w:r>
      <w:r w:rsidRPr="0070659A">
        <w:t>and thus contributes to the overall efficacy of the contactor and imposes extra maintenance costs.</w:t>
      </w:r>
    </w:p>
    <w:p w14:paraId="0156D17E" w14:textId="470C504A" w:rsidR="00534B84" w:rsidRDefault="00353527" w:rsidP="0070659A">
      <w:r w:rsidRPr="0070659A">
        <w:t>As mentioned above, d</w:t>
      </w:r>
      <w:r w:rsidR="00534B84" w:rsidRPr="0070659A">
        <w:t>rift is entrained</w:t>
      </w:r>
      <w:r w:rsidRPr="0070659A">
        <w:t xml:space="preserve"> solvent</w:t>
      </w:r>
      <w:r w:rsidR="00534B84" w:rsidRPr="0070659A">
        <w:t xml:space="preserve"> </w:t>
      </w:r>
      <w:r w:rsidRPr="0070659A">
        <w:t>droplets</w:t>
      </w:r>
      <w:r w:rsidR="00534B84" w:rsidRPr="0070659A">
        <w:t xml:space="preserve"> in the tower discharge </w:t>
      </w:r>
      <w:r w:rsidR="00481A49" w:rsidRPr="0070659A">
        <w:t>vapours</w:t>
      </w:r>
      <w:r w:rsidR="00534B84" w:rsidRPr="0070659A">
        <w:t xml:space="preserve">. Drift loss varies between 0.1 and 0.2 % of Circulation flow. It can be as low as 0.01 % of circulation flow if the cooling tower has windage drift </w:t>
      </w:r>
      <w:commentRangeStart w:id="5"/>
      <w:r w:rsidR="00534B84" w:rsidRPr="0070659A">
        <w:t>eliminators</w:t>
      </w:r>
      <w:commentRangeEnd w:id="5"/>
      <w:r w:rsidR="00934951">
        <w:rPr>
          <w:rStyle w:val="CommentReference"/>
        </w:rPr>
        <w:commentReference w:id="5"/>
      </w:r>
      <w:r w:rsidR="009273C3">
        <w:t xml:space="preserve"> </w:t>
      </w:r>
      <w:r w:rsidR="009273C3">
        <w:fldChar w:fldCharType="begin"/>
      </w:r>
      <w:r w:rsidR="001924AF">
        <w:instrText xml:space="preserve"> ADDIN EN.CITE &lt;EndNote&gt;&lt;Cite&gt;&lt;Author&gt;Lucas&lt;/Author&gt;&lt;Year&gt;2012&lt;/Year&gt;&lt;RecNum&gt;190&lt;/RecNum&gt;&lt;DisplayText&gt;[7]&lt;/DisplayText&gt;&lt;record&gt;&lt;rec-number&gt;190&lt;/rec-number&gt;&lt;foreign-keys&gt;&lt;key app="EN" db-id="fswpw55e4ewwxaepx2qva006wp0pa50dsadt" timestamp="1623041508"&gt;190&lt;/key&gt;&lt;/foreign-keys&gt;&lt;ref-type name="Journal Article"&gt;17&lt;/ref-type&gt;&lt;contributors&gt;&lt;authors&gt;&lt;author&gt;Lucas, M&lt;/author&gt;&lt;author&gt;Martínez, PJ&lt;/author&gt;&lt;author&gt;Viedma, A&lt;/author&gt;&lt;/authors&gt;&lt;/contributors&gt;&lt;titles&gt;&lt;title&gt;Experimental determination of drift loss from a cooling tower with different drift eliminators using the chemical balance method&lt;/title&gt;&lt;secondary-title&gt;International journal of refrigeration&lt;/secondary-title&gt;&lt;/titles&gt;&lt;periodical&gt;&lt;full-title&gt;International journal of refrigeration&lt;/full-title&gt;&lt;/periodical&gt;&lt;pages&gt;1779-1788&lt;/pages&gt;&lt;volume&gt;35&lt;/volume&gt;&lt;number&gt;6&lt;/number&gt;&lt;dates&gt;&lt;year&gt;2012&lt;/year&gt;&lt;/dates&gt;&lt;isbn&gt;0140-7007&lt;/isbn&gt;&lt;urls&gt;&lt;/urls&gt;&lt;/record&gt;&lt;/Cite&gt;&lt;/EndNote&gt;</w:instrText>
      </w:r>
      <w:r w:rsidR="009273C3">
        <w:fldChar w:fldCharType="separate"/>
      </w:r>
      <w:r w:rsidR="001924AF">
        <w:rPr>
          <w:noProof/>
        </w:rPr>
        <w:t>[7]</w:t>
      </w:r>
      <w:r w:rsidR="009273C3">
        <w:fldChar w:fldCharType="end"/>
      </w:r>
      <w:r w:rsidR="00534B84" w:rsidRPr="0070659A">
        <w:t>.</w:t>
      </w:r>
    </w:p>
    <w:p w14:paraId="7AAF7270" w14:textId="20CA9A04" w:rsidR="00534B84" w:rsidRPr="0070659A" w:rsidRDefault="00534B84" w:rsidP="0070659A">
      <w:r w:rsidRPr="0070659A">
        <w:t>To minimise the drift, usually, a self-draining filter or a demister is implemented that removes solvent droplets from the stream and re-introduce the collected solvent to the solvent reservoir.</w:t>
      </w:r>
      <w:r w:rsidR="002705DE">
        <w:t xml:space="preserve"> However, n</w:t>
      </w:r>
      <w:r w:rsidRPr="0070659A">
        <w:t>o matter how high the efficiency of the demister/filter is, some of the solvent</w:t>
      </w:r>
      <w:r w:rsidR="00D22E86">
        <w:t>s</w:t>
      </w:r>
      <w:r w:rsidRPr="0070659A">
        <w:t xml:space="preserve"> will be lost. On the other hand, there might be some </w:t>
      </w:r>
      <w:r w:rsidR="00481A49" w:rsidRPr="0070659A">
        <w:t>particles within</w:t>
      </w:r>
      <w:r w:rsidRPr="0070659A">
        <w:t xml:space="preserve"> </w:t>
      </w:r>
      <w:r w:rsidR="00D22E86">
        <w:t xml:space="preserve">the </w:t>
      </w:r>
      <w:r w:rsidRPr="0070659A">
        <w:t>nano/</w:t>
      </w:r>
      <w:r w:rsidR="00481A49" w:rsidRPr="0070659A">
        <w:t>micromet</w:t>
      </w:r>
      <w:r w:rsidR="00D22E86">
        <w:t>re</w:t>
      </w:r>
      <w:r w:rsidRPr="0070659A">
        <w:t xml:space="preserve"> range that are small enough to be able to escape the filters and demisters. The loss due to the latter phenomenon is believed to be negligible and not contribute to significant economical outcome; however, it is of high significance in terms of adverse health and environmental effects</w:t>
      </w:r>
      <w:r w:rsidR="002705DE">
        <w:t xml:space="preserve"> </w:t>
      </w:r>
      <w:r w:rsidR="002705DE">
        <w:fldChar w:fldCharType="begin"/>
      </w:r>
      <w:r w:rsidR="001924AF">
        <w:instrText xml:space="preserve"> ADDIN EN.CITE &lt;EndNote&gt;&lt;Cite&gt;&lt;Author&gt;Ruiz&lt;/Author&gt;&lt;Year&gt;2017&lt;/Year&gt;&lt;RecNum&gt;191&lt;/RecNum&gt;&lt;DisplayText&gt;[8]&lt;/DisplayText&gt;&lt;record&gt;&lt;rec-number&gt;191&lt;/rec-number&gt;&lt;foreign-keys&gt;&lt;key app="EN" db-id="fswpw55e4ewwxaepx2qva006wp0pa50dsadt" timestamp="1623110547"&gt;191&lt;/key&gt;&lt;/foreign-keys&gt;&lt;ref-type name="Journal Article"&gt;17&lt;/ref-type&gt;&lt;contributors&gt;&lt;authors&gt;&lt;author&gt;Ruiz, J&lt;/author&gt;&lt;author&gt;Kaiser, AS&lt;/author&gt;&lt;author&gt;Lucas, M&lt;/author&gt;&lt;/authors&gt;&lt;/contributors&gt;&lt;titles&gt;&lt;title&gt;Experimental determination of drift and PM10 cooling tower emissions: Influence of components and operating conditions&lt;/title&gt;&lt;secondary-title&gt;Environmental Pollution&lt;/secondary-title&gt;&lt;/titles&gt;&lt;periodical&gt;&lt;full-title&gt;Environmental Pollution&lt;/full-title&gt;&lt;/periodical&gt;&lt;pages&gt;422-431&lt;/pages&gt;&lt;volume&gt;230&lt;/volume&gt;&lt;dates&gt;&lt;year&gt;2017&lt;/year&gt;&lt;/dates&gt;&lt;isbn&gt;0269-7491&lt;/isbn&gt;&lt;urls&gt;&lt;/urls&gt;&lt;/record&gt;&lt;/Cite&gt;&lt;/EndNote&gt;</w:instrText>
      </w:r>
      <w:r w:rsidR="002705DE">
        <w:fldChar w:fldCharType="separate"/>
      </w:r>
      <w:r w:rsidR="001924AF">
        <w:rPr>
          <w:noProof/>
        </w:rPr>
        <w:t>[8]</w:t>
      </w:r>
      <w:r w:rsidR="002705DE">
        <w:fldChar w:fldCharType="end"/>
      </w:r>
      <w:r w:rsidR="00353527" w:rsidRPr="0070659A">
        <w:t>.</w:t>
      </w:r>
    </w:p>
    <w:p w14:paraId="36530515" w14:textId="74C6AE68" w:rsidR="00C26504" w:rsidRPr="0070659A" w:rsidRDefault="00534B84" w:rsidP="00C26504">
      <w:r w:rsidRPr="0070659A">
        <w:t xml:space="preserve">Because the </w:t>
      </w:r>
      <w:commentRangeStart w:id="6"/>
      <w:commentRangeStart w:id="7"/>
      <w:r w:rsidRPr="0070659A">
        <w:t xml:space="preserve">drift droplets contain the same chemical </w:t>
      </w:r>
      <w:r w:rsidR="00481A49" w:rsidRPr="0070659A">
        <w:t>composition</w:t>
      </w:r>
      <w:r w:rsidRPr="0070659A">
        <w:t xml:space="preserve"> </w:t>
      </w:r>
      <w:commentRangeEnd w:id="6"/>
      <w:r w:rsidR="002501B5">
        <w:rPr>
          <w:rStyle w:val="CommentReference"/>
        </w:rPr>
        <w:commentReference w:id="6"/>
      </w:r>
      <w:commentRangeEnd w:id="7"/>
      <w:r w:rsidR="00C26504">
        <w:rPr>
          <w:rStyle w:val="CommentReference"/>
        </w:rPr>
        <w:commentReference w:id="7"/>
      </w:r>
      <w:r w:rsidRPr="0070659A">
        <w:t xml:space="preserve">as the </w:t>
      </w:r>
      <w:r w:rsidR="00353527" w:rsidRPr="0070659A">
        <w:t>solvent</w:t>
      </w:r>
      <w:r w:rsidRPr="0070659A">
        <w:t xml:space="preserve"> circulating through the </w:t>
      </w:r>
      <w:r w:rsidR="00353527" w:rsidRPr="0070659A">
        <w:t>contactor</w:t>
      </w:r>
      <w:r w:rsidRPr="0070659A">
        <w:t xml:space="preserve">, these </w:t>
      </w:r>
      <w:r w:rsidR="00353527" w:rsidRPr="0070659A">
        <w:t>droplets eventually</w:t>
      </w:r>
      <w:r w:rsidRPr="0070659A">
        <w:t xml:space="preserve"> can be converted to airborne </w:t>
      </w:r>
      <w:r w:rsidR="00353527" w:rsidRPr="0070659A">
        <w:t>particles</w:t>
      </w:r>
      <w:r w:rsidR="002705DE">
        <w:t xml:space="preserve"> </w:t>
      </w:r>
      <w:r w:rsidR="002705DE">
        <w:fldChar w:fldCharType="begin"/>
      </w:r>
      <w:r w:rsidR="001924AF">
        <w:instrText xml:space="preserve"> ADDIN EN.CITE &lt;EndNote&gt;&lt;Cite&gt;&lt;Author&gt;Ruiz&lt;/Author&gt;&lt;Year&gt;2017&lt;/Year&gt;&lt;RecNum&gt;191&lt;/RecNum&gt;&lt;DisplayText&gt;[8, 9]&lt;/DisplayText&gt;&lt;record&gt;&lt;rec-number&gt;191&lt;/rec-number&gt;&lt;foreign-keys&gt;&lt;key app="EN" db-id="fswpw55e4ewwxaepx2qva006wp0pa50dsadt" timestamp="1623110547"&gt;191&lt;/key&gt;&lt;/foreign-keys&gt;&lt;ref-type name="Journal Article"&gt;17&lt;/ref-type&gt;&lt;contributors&gt;&lt;authors&gt;&lt;author&gt;Ruiz, J&lt;/author&gt;&lt;author&gt;Kaiser, AS&lt;/author&gt;&lt;author&gt;Lucas, M&lt;/author&gt;&lt;/authors&gt;&lt;/contributors&gt;&lt;titles&gt;&lt;title&gt;Experimental determination of drift and PM10 cooling tower emissions: Influence of components and operating conditions&lt;/title&gt;&lt;secondary-title&gt;Environmental Pollution&lt;/secondary-title&gt;&lt;/titles&gt;&lt;periodical&gt;&lt;full-title&gt;Environmental Pollution&lt;/full-title&gt;&lt;/periodical&gt;&lt;pages&gt;422-431&lt;/pages&gt;&lt;volume&gt;230&lt;/volume&gt;&lt;dates&gt;&lt;year&gt;2017&lt;/year&gt;&lt;/dates&gt;&lt;isbn&gt;0269-7491&lt;/isbn&gt;&lt;urls&gt;&lt;/urls&gt;&lt;/record&gt;&lt;/Cite&gt;&lt;Cite&gt;&lt;Author&gt;Mouchtouri&lt;/Author&gt;&lt;Year&gt;2010&lt;/Year&gt;&lt;RecNum&gt;192&lt;/RecNum&gt;&lt;record&gt;&lt;rec-number&gt;192&lt;/rec-number&gt;&lt;foreign-keys&gt;&lt;key app="EN" db-id="fswpw55e4ewwxaepx2qva006wp0pa50dsadt" timestamp="1623110683"&gt;192&lt;/key&gt;&lt;/foreign-keys&gt;&lt;ref-type name="Journal Article"&gt;17&lt;/ref-type&gt;&lt;contributors&gt;&lt;authors&gt;&lt;author&gt;Mouchtouri, Varvara A&lt;/author&gt;&lt;author&gt;Goutziana, Georgia&lt;/author&gt;&lt;author&gt;Kremastinou, Jenny&lt;/author&gt;&lt;author&gt;Hadjichristodoulou, Christos&lt;/author&gt;&lt;/authors&gt;&lt;/contributors&gt;&lt;titles&gt;&lt;title&gt;Legionella species colonization in cooling towers: risk factors and assessment of control measures&lt;/title&gt;&lt;secondary-title&gt;American journal of infection control&lt;/secondary-title&gt;&lt;/titles&gt;&lt;periodical&gt;&lt;full-title&gt;American journal of infection control&lt;/full-title&gt;&lt;/periodical&gt;&lt;pages&gt;50-55&lt;/pages&gt;&lt;volume&gt;38&lt;/volume&gt;&lt;number&gt;1&lt;/number&gt;&lt;dates&gt;&lt;year&gt;2010&lt;/year&gt;&lt;/dates&gt;&lt;isbn&gt;0196-6553&lt;/isbn&gt;&lt;urls&gt;&lt;/urls&gt;&lt;/record&gt;&lt;/Cite&gt;&lt;/EndNote&gt;</w:instrText>
      </w:r>
      <w:r w:rsidR="002705DE">
        <w:fldChar w:fldCharType="separate"/>
      </w:r>
      <w:r w:rsidR="001924AF">
        <w:rPr>
          <w:noProof/>
        </w:rPr>
        <w:t>[8, 9]</w:t>
      </w:r>
      <w:r w:rsidR="002705DE">
        <w:fldChar w:fldCharType="end"/>
      </w:r>
      <w:r w:rsidRPr="0070659A">
        <w:t xml:space="preserve">. Large drift droplets settle out of the exhaust air stream and deposit near the </w:t>
      </w:r>
      <w:r w:rsidR="00353527" w:rsidRPr="0070659A">
        <w:t>exhaust vent</w:t>
      </w:r>
      <w:r w:rsidRPr="0070659A">
        <w:t>. This process can lead to wetting, icing, salt deposition, and related problems such as damage to equipment or vegetation.</w:t>
      </w:r>
      <w:r w:rsidR="00C26504">
        <w:t xml:space="preserve"> </w:t>
      </w:r>
      <w:r w:rsidR="00C26504" w:rsidRPr="00C26504">
        <w:t xml:space="preserve">Wet cooling tower emissions of </w:t>
      </w:r>
      <w:r w:rsidR="00C26504">
        <w:t>PM10</w:t>
      </w:r>
      <w:r w:rsidR="00C26504" w:rsidRPr="00C26504">
        <w:t xml:space="preserve"> can be computed using the EPA's AP-42 approach, which assumes that all total dissolved solids discharged in the form of</w:t>
      </w:r>
      <w:r w:rsidR="00C26504">
        <w:t xml:space="preserve"> </w:t>
      </w:r>
      <w:r w:rsidR="00C26504" w:rsidRPr="00C26504">
        <w:t>drift are PM10</w:t>
      </w:r>
      <w:r w:rsidR="00C26504">
        <w:t xml:space="preserve"> </w:t>
      </w:r>
      <w:r w:rsidR="00C26504">
        <w:fldChar w:fldCharType="begin"/>
      </w:r>
      <w:r w:rsidR="001924AF">
        <w:instrText xml:space="preserve"> ADDIN EN.CITE &lt;EndNote&gt;&lt;Cite&gt;&lt;Author&gt;FOUNDRIES&lt;/Author&gt;&lt;RecNum&gt;193&lt;/RecNum&gt;&lt;DisplayText&gt;[10, 11]&lt;/DisplayText&gt;&lt;record&gt;&lt;rec-number&gt;193&lt;/rec-number&gt;&lt;foreign-keys&gt;&lt;key app="EN" db-id="fswpw55e4ewwxaepx2qva006wp0pa50dsadt" timestamp="1623111931"&gt;193&lt;/key&gt;&lt;/foreign-keys&gt;&lt;ref-type name="Journal Article"&gt;17&lt;/ref-type&gt;&lt;contributors&gt;&lt;authors&gt;&lt;author&gt;FOUNDRIES, IRON&lt;/author&gt;&lt;/authors&gt;&lt;/contributors&gt;&lt;titles&gt;&lt;title&gt;BACKGROUND REPORT AP-42 SECTION 12.10&lt;/title&gt;&lt;/titles&gt;&lt;dates&gt;&lt;/dates&gt;&lt;urls&gt;&lt;/urls&gt;&lt;/record&gt;&lt;/Cite&gt;&lt;Cite&gt;&lt;Author&gt;Saxena&lt;/Author&gt;&lt;Year&gt;2019&lt;/Year&gt;&lt;RecNum&gt;194&lt;/RecNum&gt;&lt;record&gt;&lt;rec-number&gt;194&lt;/rec-number&gt;&lt;foreign-keys&gt;&lt;key app="EN" db-id="fswpw55e4ewwxaepx2qva006wp0pa50dsadt" timestamp="1623113150"&gt;194&lt;/key&gt;&lt;/foreign-keys&gt;&lt;ref-type name="Book Section"&gt;5&lt;/ref-type&gt;&lt;contributors&gt;&lt;authors&gt;&lt;author&gt;Saxena, Pallavi&lt;/author&gt;&lt;author&gt;Sonwani, Saurabh&lt;/author&gt;&lt;/authors&gt;&lt;/contributors&gt;&lt;titles&gt;&lt;title&gt;Policy Regulations and Future Recommendations&lt;/title&gt;&lt;secondary-title&gt;Criteria Air Pollutants and their Impact on Environmental Health&lt;/secondary-title&gt;&lt;/titles&gt;&lt;pages&gt;127-157&lt;/pages&gt;&lt;dates&gt;&lt;year&gt;2019&lt;/year&gt;&lt;/dates&gt;&lt;publisher&gt;Springer&lt;/publisher&gt;&lt;urls&gt;&lt;/urls&gt;&lt;/record&gt;&lt;/Cite&gt;&lt;/EndNote&gt;</w:instrText>
      </w:r>
      <w:r w:rsidR="00C26504">
        <w:fldChar w:fldCharType="separate"/>
      </w:r>
      <w:r w:rsidR="001924AF">
        <w:rPr>
          <w:noProof/>
        </w:rPr>
        <w:t>[10, 11]</w:t>
      </w:r>
      <w:r w:rsidR="00C26504">
        <w:fldChar w:fldCharType="end"/>
      </w:r>
      <w:r w:rsidR="00C26504" w:rsidRPr="00C26504">
        <w:t>.</w:t>
      </w:r>
    </w:p>
    <w:p w14:paraId="4681D5CF" w14:textId="25B5D362" w:rsidR="00534B84" w:rsidRDefault="00D22E86" w:rsidP="0070659A">
      <w:r>
        <w:t>The w</w:t>
      </w:r>
      <w:r w:rsidR="00353527" w:rsidRPr="0070659A">
        <w:t>ater content of</w:t>
      </w:r>
      <w:r w:rsidR="00534B84" w:rsidRPr="0070659A">
        <w:t xml:space="preserve"> </w:t>
      </w:r>
      <w:r w:rsidR="00C26504">
        <w:t xml:space="preserve">airborne </w:t>
      </w:r>
      <w:r w:rsidR="00534B84" w:rsidRPr="0070659A">
        <w:t xml:space="preserve">droplets may evaporate before being deposited in the area surrounding the </w:t>
      </w:r>
      <w:r w:rsidR="00353527" w:rsidRPr="0070659A">
        <w:t xml:space="preserve">exhaust falling within micro or even </w:t>
      </w:r>
      <w:r w:rsidR="00CB6EE0" w:rsidRPr="0070659A">
        <w:t>nanometre</w:t>
      </w:r>
      <w:r w:rsidR="00353527" w:rsidRPr="0070659A">
        <w:t xml:space="preserve"> particle diameter range</w:t>
      </w:r>
      <w:commentRangeStart w:id="8"/>
      <w:commentRangeStart w:id="9"/>
      <w:commentRangeStart w:id="10"/>
      <w:r w:rsidR="00534B84" w:rsidRPr="0070659A">
        <w:t xml:space="preserve">. </w:t>
      </w:r>
      <w:r w:rsidR="00353527" w:rsidRPr="0070659A">
        <w:t>Coarse and fine</w:t>
      </w:r>
      <w:r w:rsidR="00534B84" w:rsidRPr="0070659A">
        <w:t xml:space="preserve"> </w:t>
      </w:r>
      <w:r w:rsidR="00353527" w:rsidRPr="0070659A">
        <w:t>particles are</w:t>
      </w:r>
      <w:r w:rsidR="00534B84" w:rsidRPr="0070659A">
        <w:t xml:space="preserve"> </w:t>
      </w:r>
      <w:r w:rsidR="00353527" w:rsidRPr="0070659A">
        <w:t>emitted</w:t>
      </w:r>
      <w:r w:rsidR="00534B84" w:rsidRPr="0070659A">
        <w:t xml:space="preserve"> </w:t>
      </w:r>
      <w:r w:rsidR="00353527" w:rsidRPr="0070659A">
        <w:t xml:space="preserve">either directly from the gas-liquid </w:t>
      </w:r>
      <w:r w:rsidR="00481A49" w:rsidRPr="0070659A">
        <w:t xml:space="preserve">contactors </w:t>
      </w:r>
      <w:r w:rsidR="00353527" w:rsidRPr="0070659A">
        <w:t xml:space="preserve">or </w:t>
      </w:r>
      <w:r w:rsidR="00534B84" w:rsidRPr="0070659A">
        <w:t xml:space="preserve">when the </w:t>
      </w:r>
      <w:r w:rsidR="00C26504">
        <w:t>water content of the larger</w:t>
      </w:r>
      <w:r w:rsidR="00534B84" w:rsidRPr="0070659A">
        <w:t xml:space="preserve"> droplets evaporate</w:t>
      </w:r>
      <w:r w:rsidR="00C26504">
        <w:t>s</w:t>
      </w:r>
      <w:r w:rsidR="00534B84" w:rsidRPr="0070659A">
        <w:t xml:space="preserve"> and leave fine particulate matter </w:t>
      </w:r>
      <w:r w:rsidR="00C26504">
        <w:t xml:space="preserve">both in the form of concentrated solution or solid </w:t>
      </w:r>
      <w:r w:rsidR="00CB6EE0">
        <w:t>crystals</w:t>
      </w:r>
      <w:r w:rsidR="00C26504">
        <w:t xml:space="preserve"> within the micron and nano range </w:t>
      </w:r>
      <w:r w:rsidR="00C26504">
        <w:fldChar w:fldCharType="begin"/>
      </w:r>
      <w:r w:rsidR="001924AF">
        <w:instrText xml:space="preserve"> ADDIN EN.CITE &lt;EndNote&gt;&lt;Cite&gt;&lt;Author&gt;Nicas&lt;/Author&gt;&lt;Year&gt;2005&lt;/Year&gt;&lt;RecNum&gt;195&lt;/RecNum&gt;&lt;DisplayText&gt;[12]&lt;/DisplayText&gt;&lt;record&gt;&lt;rec-number&gt;195&lt;/rec-number&gt;&lt;foreign-keys&gt;&lt;key app="EN" db-id="fswpw55e4ewwxaepx2qva006wp0pa50dsadt" timestamp="1623113761"&gt;195&lt;/key&gt;&lt;/foreign-keys&gt;&lt;ref-type name="Journal Article"&gt;17&lt;/ref-type&gt;&lt;contributors&gt;&lt;authors&gt;&lt;author&gt;Nicas, Mark&lt;/author&gt;&lt;author&gt;Nazaroff, William W&lt;/author&gt;&lt;author&gt;Hubbard, Alan&lt;/author&gt;&lt;/authors&gt;&lt;/contributors&gt;&lt;titles&gt;&lt;title&gt;Toward understanding the risk of secondary airborne infection: emission of respirable pathogens&lt;/title&gt;&lt;secondary-title&gt;Journal of occupational and environmental hygiene&lt;/secondary-title&gt;&lt;/titles&gt;&lt;periodical&gt;&lt;full-title&gt;Journal of occupational and environmental hygiene&lt;/full-title&gt;&lt;/periodical&gt;&lt;pages&gt;143-154&lt;/pages&gt;&lt;volume&gt;2&lt;/volume&gt;&lt;number&gt;3&lt;/number&gt;&lt;dates&gt;&lt;year&gt;2005&lt;/year&gt;&lt;/dates&gt;&lt;isbn&gt;1545-9624&lt;/isbn&gt;&lt;urls&gt;&lt;/urls&gt;&lt;/record&gt;&lt;/Cite&gt;&lt;/EndNote&gt;</w:instrText>
      </w:r>
      <w:r w:rsidR="00C26504">
        <w:fldChar w:fldCharType="separate"/>
      </w:r>
      <w:r w:rsidR="001924AF">
        <w:rPr>
          <w:noProof/>
        </w:rPr>
        <w:t>[12]</w:t>
      </w:r>
      <w:r w:rsidR="00C26504">
        <w:fldChar w:fldCharType="end"/>
      </w:r>
      <w:r w:rsidR="00C26504">
        <w:t>.</w:t>
      </w:r>
      <w:commentRangeEnd w:id="8"/>
      <w:r w:rsidR="00971739">
        <w:rPr>
          <w:rStyle w:val="CommentReference"/>
        </w:rPr>
        <w:commentReference w:id="8"/>
      </w:r>
      <w:commentRangeEnd w:id="9"/>
      <w:r w:rsidR="00C26504">
        <w:rPr>
          <w:rStyle w:val="CommentReference"/>
        </w:rPr>
        <w:commentReference w:id="9"/>
      </w:r>
      <w:commentRangeEnd w:id="10"/>
      <w:r w:rsidR="00C26504">
        <w:rPr>
          <w:rStyle w:val="CommentReference"/>
        </w:rPr>
        <w:commentReference w:id="10"/>
      </w:r>
      <w:r w:rsidR="00534B84" w:rsidRPr="0070659A">
        <w:t xml:space="preserve"> </w:t>
      </w:r>
      <w:r>
        <w:t>T</w:t>
      </w:r>
      <w:r w:rsidR="00644930" w:rsidRPr="0070659A">
        <w:t>hus, t</w:t>
      </w:r>
      <w:r w:rsidR="00534B84" w:rsidRPr="0070659A">
        <w:t xml:space="preserve">he diameter of the particulate matter in the aerosol out of </w:t>
      </w:r>
      <w:r w:rsidR="00644930" w:rsidRPr="0070659A">
        <w:t xml:space="preserve">such </w:t>
      </w:r>
      <w:r w:rsidR="00481A49" w:rsidRPr="0070659A">
        <w:t>contactors</w:t>
      </w:r>
      <w:r w:rsidR="00534B84" w:rsidRPr="0070659A">
        <w:t xml:space="preserve"> can vary over a few orders of magnitude ranging from a few nanometres for freshly generated particles to </w:t>
      </w:r>
      <w:r>
        <w:t xml:space="preserve">a few hundred </w:t>
      </w:r>
      <w:r w:rsidR="00534B84" w:rsidRPr="0070659A">
        <w:t xml:space="preserve">microns for larger </w:t>
      </w:r>
      <w:r w:rsidR="00644930" w:rsidRPr="0070659A">
        <w:t xml:space="preserve">coarse </w:t>
      </w:r>
      <w:r w:rsidR="00534B84" w:rsidRPr="0070659A">
        <w:t xml:space="preserve">droplets and agglomerated particles. The mechanical, </w:t>
      </w:r>
      <w:proofErr w:type="gramStart"/>
      <w:r w:rsidR="00534B84" w:rsidRPr="0070659A">
        <w:t>physical</w:t>
      </w:r>
      <w:proofErr w:type="gramEnd"/>
      <w:r w:rsidR="00534B84" w:rsidRPr="0070659A">
        <w:t xml:space="preserve"> and chemical properties of the </w:t>
      </w:r>
      <w:r w:rsidR="00534B84" w:rsidRPr="0070659A">
        <w:lastRenderedPageBreak/>
        <w:t>particulate matter change over this wide ra</w:t>
      </w:r>
      <w:r>
        <w:t>n</w:t>
      </w:r>
      <w:r w:rsidR="00534B84" w:rsidRPr="0070659A">
        <w:t xml:space="preserve">ge and thus it is of high importance </w:t>
      </w:r>
      <w:r w:rsidR="00C26504">
        <w:t>to study the</w:t>
      </w:r>
      <w:r w:rsidR="00534B84" w:rsidRPr="0070659A">
        <w:t xml:space="preserve"> characteristics of different sized particles, formation, classification, growth and deposition mechanisms.</w:t>
      </w:r>
    </w:p>
    <w:p w14:paraId="065B1D1F" w14:textId="7E27FE0B" w:rsidR="00652868" w:rsidRDefault="00652868" w:rsidP="0070659A">
      <w:r>
        <w:t xml:space="preserve">Larger particles </w:t>
      </w:r>
      <w:proofErr w:type="gramStart"/>
      <w:r>
        <w:t>contributes</w:t>
      </w:r>
      <w:proofErr w:type="gramEnd"/>
      <w:r>
        <w:t xml:space="preserve"> to solvent loss </w:t>
      </w:r>
      <w:r w:rsidR="00CB6EE0">
        <w:t>while</w:t>
      </w:r>
      <w:r>
        <w:t xml:space="preserve"> smaller particles are </w:t>
      </w:r>
      <w:r w:rsidR="00CB6EE0">
        <w:t>more</w:t>
      </w:r>
      <w:r>
        <w:t xml:space="preserve"> of an environmental concern. </w:t>
      </w:r>
    </w:p>
    <w:p w14:paraId="513FB889" w14:textId="77777777" w:rsidR="00652868" w:rsidRPr="0070659A" w:rsidRDefault="00652868" w:rsidP="0070659A"/>
    <w:p w14:paraId="4AC94323" w14:textId="54CE3E1A" w:rsidR="00FA47D6" w:rsidRDefault="00966C53" w:rsidP="0070659A">
      <w:pPr>
        <w:pStyle w:val="Heading1"/>
      </w:pPr>
      <w:bookmarkStart w:id="11" w:name="_Toc75948974"/>
      <w:r>
        <w:t xml:space="preserve">Aerosol emissions from </w:t>
      </w:r>
      <w:r w:rsidR="000C538E">
        <w:t>gas-liquid contactors</w:t>
      </w:r>
      <w:r>
        <w:t xml:space="preserve"> devices</w:t>
      </w:r>
      <w:bookmarkEnd w:id="11"/>
    </w:p>
    <w:p w14:paraId="456DCFC9" w14:textId="277FBFE7" w:rsidR="000C538E" w:rsidRDefault="00C26504" w:rsidP="00C26504">
      <w:pPr>
        <w:rPr>
          <w:lang w:eastAsia="en-AU"/>
        </w:rPr>
      </w:pPr>
      <w:r>
        <w:rPr>
          <w:lang w:eastAsia="en-AU"/>
        </w:rPr>
        <w:t>This study presents co</w:t>
      </w:r>
      <w:r w:rsidR="000C538E">
        <w:rPr>
          <w:lang w:eastAsia="en-AU"/>
        </w:rPr>
        <w:t>m</w:t>
      </w:r>
      <w:r>
        <w:rPr>
          <w:lang w:eastAsia="en-AU"/>
        </w:rPr>
        <w:t>parisons of aerosol emissions of three different devices used to capture atmospheric carbon dio</w:t>
      </w:r>
      <w:r w:rsidR="004339ED">
        <w:rPr>
          <w:lang w:eastAsia="en-AU"/>
        </w:rPr>
        <w:t>x</w:t>
      </w:r>
      <w:r>
        <w:rPr>
          <w:lang w:eastAsia="en-AU"/>
        </w:rPr>
        <w:t xml:space="preserve">ide. </w:t>
      </w:r>
      <w:r w:rsidR="008D70F0">
        <w:rPr>
          <w:lang w:eastAsia="en-AU"/>
        </w:rPr>
        <w:t xml:space="preserve">All air capture devices </w:t>
      </w:r>
      <w:r w:rsidR="00534B84">
        <w:rPr>
          <w:lang w:eastAsia="en-AU"/>
        </w:rPr>
        <w:t>investigated</w:t>
      </w:r>
      <w:r w:rsidR="008D70F0">
        <w:rPr>
          <w:lang w:eastAsia="en-AU"/>
        </w:rPr>
        <w:t xml:space="preserve"> in this study can be classified as a form of gas-liquid contactor. </w:t>
      </w:r>
      <w:r w:rsidR="000C538E">
        <w:rPr>
          <w:lang w:eastAsia="en-AU"/>
        </w:rPr>
        <w:t xml:space="preserve">A packed </w:t>
      </w:r>
      <w:r w:rsidR="006273C7">
        <w:rPr>
          <w:lang w:eastAsia="en-AU"/>
        </w:rPr>
        <w:t>column</w:t>
      </w:r>
      <w:r w:rsidR="000C538E">
        <w:rPr>
          <w:lang w:eastAsia="en-AU"/>
        </w:rPr>
        <w:t xml:space="preserve"> (tested with both structured and random packings), a novel contactor, Rotating Liquid Sheet (RLS) </w:t>
      </w:r>
      <w:r w:rsidR="000C538E">
        <w:rPr>
          <w:lang w:eastAsia="en-AU"/>
        </w:rPr>
        <w:fldChar w:fldCharType="begin"/>
      </w:r>
      <w:r w:rsidR="001924AF">
        <w:rPr>
          <w:lang w:eastAsia="en-AU"/>
        </w:rPr>
        <w:instrText xml:space="preserve"> ADDIN EN.CITE &lt;EndNote&gt;&lt;Cite&gt;&lt;Author&gt;Wardhaugh&lt;/Author&gt;&lt;Year&gt;2017&lt;/Year&gt;&lt;RecNum&gt;202&lt;/RecNum&gt;&lt;DisplayText&gt;[13]&lt;/DisplayText&gt;&lt;record&gt;&lt;rec-number&gt;202&lt;/rec-number&gt;&lt;foreign-keys&gt;&lt;key app="EN" db-id="fswpw55e4ewwxaepx2qva006wp0pa50dsadt" timestamp="1623123103"&gt;202&lt;/key&gt;&lt;/foreign-keys&gt;&lt;ref-type name="Journal Article"&gt;17&lt;/ref-type&gt;&lt;contributors&gt;&lt;authors&gt;&lt;author&gt;Wardhaugh, Leigh T&lt;/author&gt;&lt;author&gt;Solnordal, Christopher B&lt;/author&gt;&lt;author&gt;Allport, Andrew&lt;/author&gt;&lt;/authors&gt;&lt;/contributors&gt;&lt;titles&gt;&lt;title&gt;Design and performance of the rotating liquid sheet contactor&lt;/title&gt;&lt;secondary-title&gt;Chemical Engineering and Processing: Process Intensification&lt;/secondary-title&gt;&lt;/titles&gt;&lt;periodical&gt;&lt;full-title&gt;Chemical Engineering and Processing: Process Intensification&lt;/full-title&gt;&lt;/periodical&gt;&lt;pages&gt;102-117&lt;/pages&gt;&lt;volume&gt;113&lt;/volume&gt;&lt;dates&gt;&lt;year&gt;2017&lt;/year&gt;&lt;/dates&gt;&lt;isbn&gt;0255-2701&lt;/isbn&gt;&lt;urls&gt;&lt;/urls&gt;&lt;/record&gt;&lt;/Cite&gt;&lt;/EndNote&gt;</w:instrText>
      </w:r>
      <w:r w:rsidR="000C538E">
        <w:rPr>
          <w:lang w:eastAsia="en-AU"/>
        </w:rPr>
        <w:fldChar w:fldCharType="separate"/>
      </w:r>
      <w:r w:rsidR="001924AF">
        <w:rPr>
          <w:noProof/>
          <w:lang w:eastAsia="en-AU"/>
        </w:rPr>
        <w:t>[13]</w:t>
      </w:r>
      <w:r w:rsidR="000C538E">
        <w:rPr>
          <w:lang w:eastAsia="en-AU"/>
        </w:rPr>
        <w:fldChar w:fldCharType="end"/>
      </w:r>
      <w:r w:rsidR="000C538E">
        <w:rPr>
          <w:lang w:eastAsia="en-AU"/>
        </w:rPr>
        <w:t xml:space="preserve"> and a modified cooling tower are investigated in terms of particulate matter emissions</w:t>
      </w:r>
      <w:r w:rsidR="004339ED">
        <w:rPr>
          <w:lang w:eastAsia="en-AU"/>
        </w:rPr>
        <w:t xml:space="preserve"> s</w:t>
      </w:r>
      <w:r w:rsidR="000531B9">
        <w:rPr>
          <w:lang w:eastAsia="en-AU"/>
        </w:rPr>
        <w:t>ubsequent solvent loss and potential environmental hazards</w:t>
      </w:r>
      <w:r w:rsidR="000C538E">
        <w:rPr>
          <w:lang w:eastAsia="en-AU"/>
        </w:rPr>
        <w:t>.</w:t>
      </w:r>
    </w:p>
    <w:p w14:paraId="4297E83F" w14:textId="0046E8DF" w:rsidR="000C538E" w:rsidRDefault="000C538E" w:rsidP="000C538E">
      <w:pPr>
        <w:rPr>
          <w:lang w:eastAsia="en-AU"/>
        </w:rPr>
      </w:pPr>
      <w:r>
        <w:rPr>
          <w:lang w:eastAsia="en-AU"/>
        </w:rPr>
        <w:t xml:space="preserve">Although factors affecting carbon dioxide </w:t>
      </w:r>
      <w:r w:rsidRPr="000C538E">
        <w:rPr>
          <w:lang w:eastAsia="en-AU"/>
        </w:rPr>
        <w:t>absorption efficiency in packed column</w:t>
      </w:r>
      <w:r>
        <w:rPr>
          <w:lang w:eastAsia="en-AU"/>
        </w:rPr>
        <w:t>s are studied extensively</w:t>
      </w:r>
      <w:r>
        <w:rPr>
          <w:lang w:eastAsia="en-AU"/>
        </w:rPr>
        <w:fldChar w:fldCharType="begin"/>
      </w:r>
      <w:r w:rsidR="001924AF">
        <w:rPr>
          <w:lang w:eastAsia="en-AU"/>
        </w:rPr>
        <w:instrText xml:space="preserve"> ADDIN EN.CITE &lt;EndNote&gt;&lt;Cite&gt;&lt;Author&gt;Leimkühler&lt;/Author&gt;&lt;Year&gt;2010&lt;/Year&gt;&lt;RecNum&gt;204&lt;/RecNum&gt;&lt;DisplayText&gt;[14, 15]&lt;/DisplayText&gt;&lt;record&gt;&lt;rec-number&gt;204&lt;/rec-number&gt;&lt;foreign-keys&gt;&lt;key app="EN" db-id="fswpw55e4ewwxaepx2qva006wp0pa50dsadt" timestamp="1623124390"&gt;204&lt;/key&gt;&lt;/foreign-keys&gt;&lt;ref-type name="Book"&gt;6&lt;/ref-type&gt;&lt;contributors&gt;&lt;authors&gt;&lt;author&gt;Leimkühler, Hans-Joachim&lt;/author&gt;&lt;/authors&gt;&lt;/contributors&gt;&lt;titles&gt;&lt;title&gt;Managing CO2 emissions in the chemical industry&lt;/title&gt;&lt;/titles&gt;&lt;dates&gt;&lt;year&gt;2010&lt;/year&gt;&lt;/dates&gt;&lt;publisher&gt;John Wiley &amp;amp; Sons&lt;/publisher&gt;&lt;isbn&gt;3527633642&lt;/isbn&gt;&lt;urls&gt;&lt;/urls&gt;&lt;/record&gt;&lt;/Cite&gt;&lt;Cite&gt;&lt;Author&gt;Tan&lt;/Author&gt;&lt;Year&gt;2012&lt;/Year&gt;&lt;RecNum&gt;203&lt;/RecNum&gt;&lt;record&gt;&lt;rec-number&gt;203&lt;/rec-number&gt;&lt;foreign-keys&gt;&lt;key app="EN" db-id="fswpw55e4ewwxaepx2qva006wp0pa50dsadt" timestamp="1623124159"&gt;203&lt;/key&gt;&lt;/foreign-keys&gt;&lt;ref-type name="Journal Article"&gt;17&lt;/ref-type&gt;&lt;contributors&gt;&lt;authors&gt;&lt;author&gt;Tan, L. S.&lt;/author&gt;&lt;author&gt;Shariff, A. M.&lt;/author&gt;&lt;author&gt;Lau, K. K.&lt;/author&gt;&lt;author&gt;Bustam, M. A.&lt;/author&gt;&lt;/authors&gt;&lt;/contributors&gt;&lt;titles&gt;&lt;title&gt;Factors affecting CO2 absorption efficiency in packed column: A review&lt;/title&gt;&lt;secondary-title&gt;Journal of Industrial and Engineering Chemistry&lt;/secondary-title&gt;&lt;/titles&gt;&lt;periodical&gt;&lt;full-title&gt;Journal of Industrial and Engineering Chemistry&lt;/full-title&gt;&lt;/periodical&gt;&lt;pages&gt;1874-1883&lt;/pages&gt;&lt;volume&gt;18&lt;/volume&gt;&lt;number&gt;6&lt;/number&gt;&lt;keywords&gt;&lt;keyword&gt;CO capture&lt;/keyword&gt;&lt;keyword&gt;Absorption&lt;/keyword&gt;&lt;keyword&gt;Packed column&lt;/keyword&gt;&lt;keyword&gt;Amine&lt;/keyword&gt;&lt;/keywords&gt;&lt;dates&gt;&lt;year&gt;2012&lt;/year&gt;&lt;pub-dates&gt;&lt;date&gt;2012/11/25/&lt;/date&gt;&lt;/pub-dates&gt;&lt;/dates&gt;&lt;isbn&gt;1226-086X&lt;/isbn&gt;&lt;urls&gt;&lt;related-urls&gt;&lt;url&gt;https://www.sciencedirect.com/science/article/pii/S1226086X12001712&lt;/url&gt;&lt;/related-urls&gt;&lt;/urls&gt;&lt;electronic-resource-num&gt;https://doi.org/10.1016/j.jiec.2012.05.013&lt;/electronic-resource-num&gt;&lt;/record&gt;&lt;/Cite&gt;&lt;/EndNote&gt;</w:instrText>
      </w:r>
      <w:r>
        <w:rPr>
          <w:lang w:eastAsia="en-AU"/>
        </w:rPr>
        <w:fldChar w:fldCharType="separate"/>
      </w:r>
      <w:r w:rsidR="001924AF">
        <w:rPr>
          <w:noProof/>
          <w:lang w:eastAsia="en-AU"/>
        </w:rPr>
        <w:t>[14, 15]</w:t>
      </w:r>
      <w:r>
        <w:rPr>
          <w:lang w:eastAsia="en-AU"/>
        </w:rPr>
        <w:fldChar w:fldCharType="end"/>
      </w:r>
      <w:r>
        <w:rPr>
          <w:lang w:eastAsia="en-AU"/>
        </w:rPr>
        <w:t xml:space="preserve">, </w:t>
      </w:r>
      <w:r w:rsidR="006273C7">
        <w:rPr>
          <w:lang w:eastAsia="en-AU"/>
        </w:rPr>
        <w:t>aerosol</w:t>
      </w:r>
      <w:r>
        <w:rPr>
          <w:lang w:eastAsia="en-AU"/>
        </w:rPr>
        <w:t xml:space="preserve"> </w:t>
      </w:r>
      <w:r w:rsidR="006273C7">
        <w:rPr>
          <w:lang w:eastAsia="en-AU"/>
        </w:rPr>
        <w:t>emissions</w:t>
      </w:r>
      <w:r>
        <w:rPr>
          <w:lang w:eastAsia="en-AU"/>
        </w:rPr>
        <w:t xml:space="preserve"> from packed columns has not been studied profoundly.</w:t>
      </w:r>
      <w:r w:rsidRPr="000C538E">
        <w:rPr>
          <w:lang w:eastAsia="en-AU"/>
        </w:rPr>
        <w:t xml:space="preserve"> </w:t>
      </w:r>
    </w:p>
    <w:p w14:paraId="463878DC" w14:textId="501475C9" w:rsidR="000C538E" w:rsidRDefault="006273C7" w:rsidP="00281B0F">
      <w:pPr>
        <w:rPr>
          <w:lang w:eastAsia="en-AU"/>
        </w:rPr>
      </w:pPr>
      <w:r>
        <w:rPr>
          <w:lang w:eastAsia="en-AU"/>
        </w:rPr>
        <w:t>Aerosol</w:t>
      </w:r>
      <w:r w:rsidR="00BD396A">
        <w:rPr>
          <w:lang w:eastAsia="en-AU"/>
        </w:rPr>
        <w:t xml:space="preserve"> </w:t>
      </w:r>
      <w:r>
        <w:rPr>
          <w:lang w:eastAsia="en-AU"/>
        </w:rPr>
        <w:t>emissions</w:t>
      </w:r>
      <w:r w:rsidR="00BD396A">
        <w:rPr>
          <w:lang w:eastAsia="en-AU"/>
        </w:rPr>
        <w:t xml:space="preserve"> from cooling towers are studied in a number of studies </w:t>
      </w:r>
      <w:r w:rsidR="00BD396A">
        <w:rPr>
          <w:lang w:eastAsia="en-AU"/>
        </w:rPr>
        <w:fldChar w:fldCharType="begin">
          <w:fldData xml:space="preserve">PEVuZE5vdGU+PENpdGU+PEF1dGhvcj5SdWl6PC9BdXRob3I+PFllYXI+MjAxNzwvWWVhcj48UmVj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</w:fldData>
        </w:fldChar>
      </w:r>
      <w:r w:rsidR="001924AF">
        <w:rPr>
          <w:lang w:eastAsia="en-AU"/>
        </w:rPr>
        <w:instrText xml:space="preserve"> ADDIN EN.CITE </w:instrText>
      </w:r>
      <w:r w:rsidR="001924AF">
        <w:rPr>
          <w:lang w:eastAsia="en-AU"/>
        </w:rPr>
        <w:fldChar w:fldCharType="begin">
          <w:fldData xml:space="preserve">PEVuZE5vdGU+PENpdGU+PEF1dGhvcj5SdWl6PC9BdXRob3I+PFllYXI+MjAxNzwvWWVhcj48UmVj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</w:fldData>
        </w:fldChar>
      </w:r>
      <w:r w:rsidR="001924AF">
        <w:rPr>
          <w:lang w:eastAsia="en-AU"/>
        </w:rPr>
        <w:instrText xml:space="preserve"> ADDIN EN.CITE.DATA </w:instrText>
      </w:r>
      <w:r w:rsidR="001924AF">
        <w:rPr>
          <w:lang w:eastAsia="en-AU"/>
        </w:rPr>
      </w:r>
      <w:r w:rsidR="001924AF">
        <w:rPr>
          <w:lang w:eastAsia="en-AU"/>
        </w:rPr>
        <w:fldChar w:fldCharType="end"/>
      </w:r>
      <w:r w:rsidR="00BD396A">
        <w:rPr>
          <w:lang w:eastAsia="en-AU"/>
        </w:rPr>
      </w:r>
      <w:r w:rsidR="00BD396A">
        <w:rPr>
          <w:lang w:eastAsia="en-AU"/>
        </w:rPr>
        <w:fldChar w:fldCharType="separate"/>
      </w:r>
      <w:r w:rsidR="001924AF">
        <w:rPr>
          <w:noProof/>
          <w:lang w:eastAsia="en-AU"/>
        </w:rPr>
        <w:t>[8, 16-18]</w:t>
      </w:r>
      <w:r w:rsidR="00BD396A">
        <w:rPr>
          <w:lang w:eastAsia="en-AU"/>
        </w:rPr>
        <w:fldChar w:fldCharType="end"/>
      </w:r>
      <w:r w:rsidR="00BD396A">
        <w:rPr>
          <w:lang w:eastAsia="en-AU"/>
        </w:rPr>
        <w:t xml:space="preserve">. </w:t>
      </w:r>
      <w:r>
        <w:rPr>
          <w:lang w:eastAsia="en-AU"/>
        </w:rPr>
        <w:t>However,</w:t>
      </w:r>
      <w:r w:rsidR="00BD396A">
        <w:rPr>
          <w:lang w:eastAsia="en-AU"/>
        </w:rPr>
        <w:t xml:space="preserve"> in this present study, the cooling tower is </w:t>
      </w:r>
      <w:r w:rsidR="00CB6EE0">
        <w:rPr>
          <w:lang w:eastAsia="en-AU"/>
        </w:rPr>
        <w:t>modified,</w:t>
      </w:r>
      <w:r w:rsidR="00BD396A">
        <w:rPr>
          <w:lang w:eastAsia="en-AU"/>
        </w:rPr>
        <w:t xml:space="preserve"> and its application is changed. In all the mentioned references cooling tower is a form of heat exchanger and the </w:t>
      </w:r>
      <w:r w:rsidR="00281B0F">
        <w:rPr>
          <w:lang w:eastAsia="en-AU"/>
        </w:rPr>
        <w:t xml:space="preserve">coolant fluid is water and drift or windage is the water droplets that are carried out of the tower. In this study the cooling tower is modified to become a gas-liquid direct contactor. The water is replaced with a solvent having the ability to </w:t>
      </w:r>
      <w:r>
        <w:rPr>
          <w:lang w:eastAsia="en-AU"/>
        </w:rPr>
        <w:t>dissolve</w:t>
      </w:r>
      <w:r w:rsidR="00281B0F">
        <w:rPr>
          <w:lang w:eastAsia="en-AU"/>
        </w:rPr>
        <w:t xml:space="preserve"> carbon dioxide. Since in this application the physical and chemical properties of the working </w:t>
      </w:r>
      <w:r w:rsidR="00CB6EE0">
        <w:rPr>
          <w:lang w:eastAsia="en-AU"/>
        </w:rPr>
        <w:t>fluid</w:t>
      </w:r>
      <w:r w:rsidR="00281B0F">
        <w:rPr>
          <w:lang w:eastAsia="en-AU"/>
        </w:rPr>
        <w:t xml:space="preserve"> is completely different from that of a normal cooling tower, the </w:t>
      </w:r>
      <w:r>
        <w:rPr>
          <w:lang w:eastAsia="en-AU"/>
        </w:rPr>
        <w:t>aerosol</w:t>
      </w:r>
      <w:r w:rsidR="00281B0F">
        <w:rPr>
          <w:lang w:eastAsia="en-AU"/>
        </w:rPr>
        <w:t xml:space="preserve"> emission characteristics of the devise</w:t>
      </w:r>
      <w:r w:rsidR="000531B9">
        <w:rPr>
          <w:lang w:eastAsia="en-AU"/>
        </w:rPr>
        <w:t xml:space="preserve"> will be altered and</w:t>
      </w:r>
      <w:r w:rsidR="00281B0F">
        <w:rPr>
          <w:lang w:eastAsia="en-AU"/>
        </w:rPr>
        <w:t xml:space="preserve"> needs to be checked. On the other </w:t>
      </w:r>
      <w:r w:rsidR="00CB6EE0">
        <w:rPr>
          <w:lang w:eastAsia="en-AU"/>
        </w:rPr>
        <w:t>hand,</w:t>
      </w:r>
      <w:r w:rsidR="00281B0F">
        <w:rPr>
          <w:lang w:eastAsia="en-AU"/>
        </w:rPr>
        <w:t xml:space="preserve"> s</w:t>
      </w:r>
      <w:r w:rsidR="000C538E">
        <w:rPr>
          <w:lang w:eastAsia="en-AU"/>
        </w:rPr>
        <w:t xml:space="preserve">ince the rotating liquid sheet </w:t>
      </w:r>
      <w:r w:rsidR="00CB6EE0">
        <w:rPr>
          <w:lang w:eastAsia="en-AU"/>
        </w:rPr>
        <w:t>contactor</w:t>
      </w:r>
      <w:r w:rsidR="000C538E">
        <w:rPr>
          <w:lang w:eastAsia="en-AU"/>
        </w:rPr>
        <w:t xml:space="preserve"> is a novel design</w:t>
      </w:r>
      <w:r w:rsidR="000531B9">
        <w:rPr>
          <w:lang w:eastAsia="en-AU"/>
        </w:rPr>
        <w:t>,</w:t>
      </w:r>
      <w:r w:rsidR="000C538E">
        <w:rPr>
          <w:lang w:eastAsia="en-AU"/>
        </w:rPr>
        <w:t xml:space="preserve"> it has not been tested </w:t>
      </w:r>
      <w:r w:rsidR="00281B0F">
        <w:rPr>
          <w:lang w:eastAsia="en-AU"/>
        </w:rPr>
        <w:t xml:space="preserve">for </w:t>
      </w:r>
      <w:r w:rsidR="000C538E">
        <w:rPr>
          <w:lang w:eastAsia="en-AU"/>
        </w:rPr>
        <w:t>aerosol emission</w:t>
      </w:r>
      <w:r w:rsidR="00281B0F">
        <w:rPr>
          <w:lang w:eastAsia="en-AU"/>
        </w:rPr>
        <w:t xml:space="preserve">. </w:t>
      </w:r>
    </w:p>
    <w:p w14:paraId="068AB31C" w14:textId="0DD3F805" w:rsidR="000531B9" w:rsidRDefault="000531B9" w:rsidP="00281B0F">
      <w:pPr>
        <w:rPr>
          <w:lang w:eastAsia="en-AU"/>
        </w:rPr>
      </w:pPr>
      <w:r>
        <w:rPr>
          <w:lang w:eastAsia="en-AU"/>
        </w:rPr>
        <w:t xml:space="preserve">Based on the abovementioned, </w:t>
      </w:r>
      <w:r w:rsidRPr="008D70F0">
        <w:rPr>
          <w:lang w:eastAsia="en-AU"/>
        </w:rPr>
        <w:t>understanding the problems linked to aerosol</w:t>
      </w:r>
      <w:r>
        <w:rPr>
          <w:lang w:eastAsia="en-AU"/>
        </w:rPr>
        <w:t xml:space="preserve"> emissions</w:t>
      </w:r>
      <w:r w:rsidRPr="008D70F0">
        <w:rPr>
          <w:lang w:eastAsia="en-AU"/>
        </w:rPr>
        <w:t xml:space="preserve"> in gas-liquid contactors plants is less understood </w:t>
      </w:r>
      <w:r>
        <w:rPr>
          <w:lang w:eastAsia="en-AU"/>
        </w:rPr>
        <w:t>and</w:t>
      </w:r>
      <w:r w:rsidRPr="008D70F0">
        <w:rPr>
          <w:lang w:eastAsia="en-AU"/>
        </w:rPr>
        <w:t xml:space="preserve"> it has not been investigated as profoundly</w:t>
      </w:r>
      <w:r>
        <w:rPr>
          <w:lang w:eastAsia="en-AU"/>
        </w:rPr>
        <w:t xml:space="preserve"> as other parameters </w:t>
      </w:r>
      <w:r>
        <w:rPr>
          <w:lang w:eastAsia="en-AU"/>
        </w:rPr>
        <w:fldChar w:fldCharType="begin"/>
      </w:r>
      <w:r w:rsidR="001924AF">
        <w:rPr>
          <w:lang w:eastAsia="en-AU"/>
        </w:rPr>
        <w:instrText xml:space="preserve"> ADDIN EN.CITE &lt;EndNote&gt;&lt;Cite&gt;&lt;Author&gt;Song&lt;/Author&gt;&lt;Year&gt;2020&lt;/Year&gt;&lt;RecNum&gt;209&lt;/RecNum&gt;&lt;DisplayText&gt;[6]&lt;/DisplayText&gt;&lt;record&gt;&lt;rec-number&gt;209&lt;/rec-number&gt;&lt;foreign-keys&gt;&lt;key app="EN" db-id="fswpw55e4ewwxaepx2qva006wp0pa50dsadt" timestamp="1623199339"&gt;209&lt;/key&gt;&lt;/foreign-keys&gt;&lt;ref-type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Publishing&lt;/publisher&gt;&lt;isbn&gt;1755-1315&lt;/isbn&gt;&lt;urls&gt;&lt;/urls&gt;&lt;/record&gt;&lt;/Cite&gt;&lt;/EndNote&gt;</w:instrText>
      </w:r>
      <w:r>
        <w:rPr>
          <w:lang w:eastAsia="en-AU"/>
        </w:rPr>
        <w:fldChar w:fldCharType="separate"/>
      </w:r>
      <w:r w:rsidR="001924AF">
        <w:rPr>
          <w:noProof/>
          <w:lang w:eastAsia="en-AU"/>
        </w:rPr>
        <w:t>[6]</w:t>
      </w:r>
      <w:r>
        <w:rPr>
          <w:lang w:eastAsia="en-AU"/>
        </w:rPr>
        <w:fldChar w:fldCharType="end"/>
      </w:r>
      <w:r w:rsidRPr="008D70F0">
        <w:rPr>
          <w:lang w:eastAsia="en-AU"/>
        </w:rPr>
        <w:t>.</w:t>
      </w:r>
    </w:p>
    <w:p w14:paraId="741E3154" w14:textId="2275A824" w:rsidR="000C538E" w:rsidRDefault="008D70F0" w:rsidP="00281B0F">
      <w:pPr>
        <w:rPr>
          <w:lang w:eastAsia="en-AU"/>
        </w:rPr>
      </w:pPr>
      <w:r w:rsidRPr="008D70F0">
        <w:rPr>
          <w:lang w:eastAsia="en-AU"/>
        </w:rPr>
        <w:t>The emissions from gas-liquid contactors can occur via vapours, gases, and aerosols. Emission in the gaseous state is abundantly studied and regulated.</w:t>
      </w:r>
      <w:r w:rsidR="00D22E86">
        <w:rPr>
          <w:lang w:eastAsia="en-AU"/>
        </w:rPr>
        <w:t xml:space="preserve"> </w:t>
      </w:r>
      <w:r w:rsidR="000C538E" w:rsidRPr="008D70F0">
        <w:rPr>
          <w:lang w:eastAsia="en-AU"/>
        </w:rPr>
        <w:t>Based on the literature the chemical composition of the solvent and the vapour pressure of the solvent are the two key factors determining new particle generation rates in the contactor</w:t>
      </w:r>
      <w:r w:rsidR="000C538E">
        <w:rPr>
          <w:lang w:eastAsia="en-AU"/>
        </w:rPr>
        <w:t xml:space="preserve"> </w:t>
      </w:r>
      <w:r w:rsidR="000C538E">
        <w:rPr>
          <w:lang w:eastAsia="en-AU"/>
        </w:rPr>
        <w:fldChar w:fldCharType="begin"/>
      </w:r>
      <w:r w:rsidR="001924AF">
        <w:rPr>
          <w:lang w:eastAsia="en-AU"/>
        </w:rPr>
        <w:instrText xml:space="preserve"> ADDIN EN.CITE &lt;EndNote&gt;&lt;Cite&gt;&lt;Author&gt;Organization&lt;/Author&gt;&lt;Year&gt;2002&lt;/Year&gt;&lt;RecNum&gt;196&lt;/RecNum&gt;&lt;DisplayText&gt;[19]&lt;/DisplayText&gt;&lt;record&gt;&lt;rec-number&gt;196&lt;/rec-number&gt;&lt;foreign-keys&gt;&lt;key app="EN" db-id="fswpw55e4ewwxaepx2qva006wp0pa50dsadt" timestamp="1623114601"&gt;196&lt;/key&gt;&lt;/foreign-keys&gt;&lt;ref-type name="Journal Article"&gt;17&lt;/ref-type&gt;&lt;contributors&gt;&lt;authors&gt;&lt;author&gt;World Health Organization&lt;/author&gt;&lt;/authors&gt;&lt;/contributors&gt;&lt;titles&gt;&lt;title&gt;Hazard prevention and control in the work environment: Airborne dust&lt;/title&gt;&lt;/titles&gt;&lt;dates&gt;&lt;year&gt;2002&lt;/year&gt;&lt;/dates&gt;&lt;urls&gt;&lt;/urls&gt;&lt;/record&gt;&lt;/Cite&gt;&lt;/EndNote&gt;</w:instrText>
      </w:r>
      <w:r w:rsidR="000C538E">
        <w:rPr>
          <w:lang w:eastAsia="en-AU"/>
        </w:rPr>
        <w:fldChar w:fldCharType="separate"/>
      </w:r>
      <w:r w:rsidR="001924AF">
        <w:rPr>
          <w:noProof/>
          <w:lang w:eastAsia="en-AU"/>
        </w:rPr>
        <w:t>[19]</w:t>
      </w:r>
      <w:r w:rsidR="000C538E">
        <w:rPr>
          <w:lang w:eastAsia="en-AU"/>
        </w:rPr>
        <w:fldChar w:fldCharType="end"/>
      </w:r>
      <w:r w:rsidR="000C538E" w:rsidRPr="008D70F0">
        <w:rPr>
          <w:lang w:eastAsia="en-AU"/>
        </w:rPr>
        <w:t>.</w:t>
      </w:r>
      <w:r w:rsidR="00C73DFD">
        <w:rPr>
          <w:lang w:eastAsia="en-AU"/>
        </w:rPr>
        <w:t xml:space="preserve"> It is believed that coarse particles (particle within the range of 2.5 microns to 10 </w:t>
      </w:r>
      <w:r w:rsidR="00CB6EE0">
        <w:rPr>
          <w:lang w:eastAsia="en-AU"/>
        </w:rPr>
        <w:t>microns</w:t>
      </w:r>
      <w:r w:rsidR="00C73DFD">
        <w:rPr>
          <w:lang w:eastAsia="en-AU"/>
        </w:rPr>
        <w:t xml:space="preserve">) are mostly due to mechanical processes such as </w:t>
      </w:r>
      <w:r w:rsidR="007E6A39" w:rsidRPr="007E6A39">
        <w:rPr>
          <w:lang w:eastAsia="en-AU"/>
        </w:rPr>
        <w:t>resuspended road dust, abrasive mechanical processes in industry and agriculture, some bioaerosols</w:t>
      </w:r>
      <w:r w:rsidR="007E6A39">
        <w:rPr>
          <w:lang w:eastAsia="en-AU"/>
        </w:rPr>
        <w:t xml:space="preserve"> as well as </w:t>
      </w:r>
      <w:r w:rsidR="00CB6EE0">
        <w:rPr>
          <w:lang w:eastAsia="en-AU"/>
        </w:rPr>
        <w:t>agglomeration</w:t>
      </w:r>
      <w:r w:rsidR="007E6A39">
        <w:rPr>
          <w:lang w:eastAsia="en-AU"/>
        </w:rPr>
        <w:t xml:space="preserve"> of smaller particles whereas particles between the range of  0.1 micron and 2.5 microns are caused as the result of both mechanical</w:t>
      </w:r>
      <w:r w:rsidR="000531B9">
        <w:rPr>
          <w:lang w:eastAsia="en-AU"/>
        </w:rPr>
        <w:t>,</w:t>
      </w:r>
      <w:r w:rsidR="007E6A39">
        <w:rPr>
          <w:lang w:eastAsia="en-AU"/>
        </w:rPr>
        <w:t xml:space="preserve"> physical and chemical processes like condensation, </w:t>
      </w:r>
      <w:r w:rsidR="007E6A39" w:rsidRPr="007E6A39">
        <w:rPr>
          <w:lang w:eastAsia="en-AU"/>
        </w:rPr>
        <w:t>agglomeration</w:t>
      </w:r>
      <w:r w:rsidR="007E6A39">
        <w:rPr>
          <w:lang w:eastAsia="en-AU"/>
        </w:rPr>
        <w:t xml:space="preserve">, coagulation, </w:t>
      </w:r>
      <w:proofErr w:type="spellStart"/>
      <w:r w:rsidR="00CB6EE0">
        <w:rPr>
          <w:lang w:eastAsia="en-AU"/>
        </w:rPr>
        <w:t>seaspray</w:t>
      </w:r>
      <w:proofErr w:type="spellEnd"/>
      <w:r w:rsidR="007E6A39">
        <w:rPr>
          <w:lang w:eastAsia="en-AU"/>
        </w:rPr>
        <w:t xml:space="preserve"> and </w:t>
      </w:r>
      <w:r w:rsidR="00CB6EE0">
        <w:rPr>
          <w:lang w:eastAsia="en-AU"/>
        </w:rPr>
        <w:t>bubble</w:t>
      </w:r>
      <w:r w:rsidR="007E6A39">
        <w:rPr>
          <w:lang w:eastAsia="en-AU"/>
        </w:rPr>
        <w:t xml:space="preserve"> burst </w:t>
      </w:r>
      <w:r w:rsidR="007E6A39">
        <w:rPr>
          <w:lang w:eastAsia="en-AU"/>
        </w:rPr>
        <w:fldChar w:fldCharType="begin"/>
      </w:r>
      <w:r w:rsidR="001924AF">
        <w:rPr>
          <w:lang w:eastAsia="en-AU"/>
        </w:rPr>
        <w:instrText xml:space="preserve"> ADDIN EN.CITE &lt;EndNote&gt;&lt;Cite&gt;&lt;Author&gt;Nriagu&lt;/Author&gt;&lt;Year&gt;2019&lt;/Year&gt;&lt;RecNum&gt;207&lt;/RecNum&gt;&lt;DisplayText&gt;[6, 20, 21]&lt;/DisplayText&gt;&lt;record&gt;&lt;rec-number&gt;207&lt;/rec-number&gt;&lt;foreign-keys&gt;&lt;key app="EN" db-id="fswpw55e4ewwxaepx2qva006wp0pa50dsadt" timestamp="1623126977"&gt;207&lt;/key&gt;&lt;/foreign-keys&gt;&lt;ref-type name="Book"&gt;6&lt;/ref-type&gt;&lt;contributors&gt;&lt;authors&gt;&lt;author&gt;Nriagu, Jerome O&lt;/author&gt;&lt;/authors&gt;&lt;/contributors&gt;&lt;titles&gt;&lt;title&gt;Encyclopedia of environmental health&lt;/title&gt;&lt;/titles&gt;&lt;dates&gt;&lt;year&gt;2019&lt;/year&gt;&lt;/dates&gt;&lt;publisher&gt;Elsevier&lt;/publisher&gt;&lt;isbn&gt;0444639527&lt;/isbn&gt;&lt;urls&gt;&lt;/urls&gt;&lt;/record&gt;&lt;/Cite&gt;&lt;Cite&gt;&lt;Author&gt;Song&lt;/Author&gt;&lt;Year&gt;2020&lt;/Year&gt;&lt;RecNum&gt;209&lt;/RecNum&gt;&lt;record&gt;&lt;rec-number&gt;209&lt;/rec-number&gt;&lt;foreign-keys&gt;&lt;key app="EN" db-id="fswpw55e4ewwxaepx2qva006wp0pa50dsadt" timestamp="1623199339"&gt;209&lt;/key&gt;&lt;/foreign-keys&gt;&lt;ref-type name="Conference Proceedings"&gt;10&lt;/ref-type&gt;&lt;contributors&gt;&lt;authors&gt;&lt;author&gt;Song, Yu&lt;/author&gt;&lt;author&gt;Wu, Guangzhong&lt;/author&gt;&lt;author&gt;Song, Baohong&lt;/author&gt;&lt;/authors&gt;&lt;/contributors&gt;&lt;titles&gt;&lt;title&gt;Analysis of drift loss and concentration change of wet cooling tower&lt;/title&gt;&lt;secondary-title&gt;IOP Conference Series: Earth and Environmental Science&lt;/secondary-title&gt;&lt;/titles&gt;&lt;pages&gt;012059&lt;/pages&gt;&lt;volume&gt;569&lt;/volume&gt;&lt;number&gt;1&lt;/number&gt;&lt;dates&gt;&lt;year&gt;2020&lt;/year&gt;&lt;/dates&gt;&lt;publisher&gt;IOP Publishing&lt;/publisher&gt;&lt;isbn&gt;1755-1315&lt;/isbn&gt;&lt;urls&gt;&lt;/urls&gt;&lt;/record&gt;&lt;/Cite&gt;&lt;Cite&gt;&lt;Author&gt;Perrino&lt;/Author&gt;&lt;Year&gt;2010&lt;/Year&gt;&lt;RecNum&gt;210&lt;/RecNum&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Letters&lt;/full-title&gt;&lt;/periodical&gt;&lt;volume&gt;3&lt;/volume&gt;&lt;number&gt;1&lt;/number&gt;&lt;dates&gt;&lt;year&gt;2010&lt;/year&gt;&lt;/dates&gt;&lt;isbn&gt;2037-0199&lt;/isbn&gt;&lt;urls&gt;&lt;/urls&gt;&lt;/record&gt;&lt;/Cite&gt;&lt;/EndNote&gt;</w:instrText>
      </w:r>
      <w:r w:rsidR="007E6A39">
        <w:rPr>
          <w:lang w:eastAsia="en-AU"/>
        </w:rPr>
        <w:fldChar w:fldCharType="separate"/>
      </w:r>
      <w:r w:rsidR="001924AF">
        <w:rPr>
          <w:noProof/>
          <w:lang w:eastAsia="en-AU"/>
        </w:rPr>
        <w:t>[6, 20, 21]</w:t>
      </w:r>
      <w:r w:rsidR="007E6A39">
        <w:rPr>
          <w:lang w:eastAsia="en-AU"/>
        </w:rPr>
        <w:fldChar w:fldCharType="end"/>
      </w:r>
      <w:r w:rsidR="007E6A39">
        <w:rPr>
          <w:lang w:eastAsia="en-AU"/>
        </w:rPr>
        <w:t>.</w:t>
      </w:r>
    </w:p>
    <w:p w14:paraId="153FC236" w14:textId="197CD635" w:rsidR="000C538E" w:rsidRDefault="007E6A39" w:rsidP="0070659A">
      <w:pPr>
        <w:rPr>
          <w:lang w:eastAsia="en-AU"/>
        </w:rPr>
      </w:pPr>
      <w:r>
        <w:rPr>
          <w:lang w:eastAsia="en-AU"/>
        </w:rPr>
        <w:t>Particles smaller than 0.1 micron are mainly direct result of combustion, secondary</w:t>
      </w:r>
      <w:r w:rsidR="000531B9">
        <w:rPr>
          <w:lang w:eastAsia="en-AU"/>
        </w:rPr>
        <w:t xml:space="preserve"> aerosol</w:t>
      </w:r>
      <w:r>
        <w:rPr>
          <w:lang w:eastAsia="en-AU"/>
        </w:rPr>
        <w:t xml:space="preserve"> formation, photo oxidisation and nucleation </w:t>
      </w:r>
      <w:r>
        <w:rPr>
          <w:lang w:eastAsia="en-AU"/>
        </w:rPr>
        <w:fldChar w:fldCharType="begin"/>
      </w:r>
      <w:r w:rsidR="001924AF">
        <w:rPr>
          <w:lang w:eastAsia="en-AU"/>
        </w:rPr>
        <w:instrText xml:space="preserve"> ADDIN EN.CITE &lt;EndNote&gt;&lt;Cite&gt;&lt;Author&gt;Pratsinis&lt;/Author&gt;&lt;Year&gt;1996&lt;/Year&gt;&lt;RecNum&gt;208&lt;/RecNum&gt;&lt;DisplayText&gt;[21, 22]&lt;/DisplayText&gt;&lt;record&gt;&lt;rec-number&gt;208&lt;/rec-number&gt;&lt;foreign-keys&gt;&lt;key app="EN" db-id="fswpw55e4ewwxaepx2qva006wp0pa50dsadt" timestamp="1623127888"&gt;208&lt;/key&gt;&lt;/foreign-keys&gt;&lt;ref-type name="Journal Article"&gt;17&lt;/ref-type&gt;&lt;contributors&gt;&lt;authors&gt;&lt;author&gt;Pratsinis, Sotiris E.&lt;/author&gt;&lt;author&gt;Vemury, Srinivas&lt;/author&gt;&lt;/authors&gt;&lt;/contributors&gt;&lt;titles&gt;&lt;title&gt;Particle formation in gases: A review&lt;/title&gt;&lt;secondary-title&gt;Powder Technology&lt;/secondary-title&gt;&lt;/titles&gt;&lt;periodical&gt;&lt;full-title&gt;Powder Technology&lt;/full-title&gt;&lt;/periodical&gt;&lt;pages&gt;267-273&lt;/pages&gt;&lt;volume&gt;88&lt;/volume&gt;&lt;number&gt;3&lt;/number&gt;&lt;keywords&gt;&lt;keyword&gt;Aerosols&lt;/keyword&gt;&lt;keyword&gt;Agglomeration&lt;/keyword&gt;&lt;keyword&gt;Ceramics&lt;/keyword&gt;&lt;keyword&gt;Fractals&lt;/keyword&gt;&lt;keyword&gt;Sintering&lt;/keyword&gt;&lt;keyword&gt;Size distribution&lt;/keyword&gt;&lt;keyword&gt;Sprays&lt;/keyword&gt;&lt;keyword&gt;Turbulence&lt;/keyword&gt;&lt;/keywords&gt;&lt;dates&gt;&lt;year&gt;1996&lt;/year&gt;&lt;pub-dates&gt;&lt;date&gt;1996/09/01/&lt;/date&gt;&lt;/pub-dates&gt;&lt;/dates&gt;&lt;isbn&gt;0032-5910&lt;/isbn&gt;&lt;urls&gt;&lt;related-urls&gt;&lt;url&gt;https://www.sciencedirect.com/science/article/pii/S0032591096031300&lt;/url&gt;&lt;/related-urls&gt;&lt;/urls&gt;&lt;electronic-resource-num&gt;https://doi.org/10.1016/S0032-5910(96)03130-0&lt;/electronic-resource-num&gt;&lt;/record&gt;&lt;/Cite&gt;&lt;Cite&gt;&lt;Author&gt;Perrino&lt;/Author&gt;&lt;Year&gt;2010&lt;/Year&gt;&lt;RecNum&gt;210&lt;/RecNum&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Letters&lt;/full-title&gt;&lt;/periodical&gt;&lt;volume&gt;3&lt;/volume&gt;&lt;number&gt;1&lt;/number&gt;&lt;dates&gt;&lt;year&gt;2010&lt;/year&gt;&lt;/dates&gt;&lt;isbn&gt;2037-0199&lt;/isbn&gt;&lt;urls&gt;&lt;/urls&gt;&lt;/record&gt;&lt;/Cite&gt;&lt;/EndNote&gt;</w:instrText>
      </w:r>
      <w:r>
        <w:rPr>
          <w:lang w:eastAsia="en-AU"/>
        </w:rPr>
        <w:fldChar w:fldCharType="separate"/>
      </w:r>
      <w:r w:rsidR="001924AF">
        <w:rPr>
          <w:noProof/>
          <w:lang w:eastAsia="en-AU"/>
        </w:rPr>
        <w:t>[21, 22]</w:t>
      </w:r>
      <w:r>
        <w:rPr>
          <w:lang w:eastAsia="en-AU"/>
        </w:rPr>
        <w:fldChar w:fldCharType="end"/>
      </w:r>
      <w:r>
        <w:rPr>
          <w:lang w:eastAsia="en-AU"/>
        </w:rPr>
        <w:t xml:space="preserve">. </w:t>
      </w:r>
    </w:p>
    <w:p w14:paraId="715429A4" w14:textId="66DB34A8" w:rsidR="000E57CD" w:rsidRDefault="000531B9" w:rsidP="0070659A">
      <w:pPr>
        <w:rPr>
          <w:lang w:eastAsia="en-AU"/>
        </w:rPr>
      </w:pPr>
      <w:r>
        <w:rPr>
          <w:lang w:eastAsia="en-AU"/>
        </w:rPr>
        <w:t xml:space="preserve">In accordance with the literature, it is highly improbable for the tested contactors to cause new </w:t>
      </w:r>
      <w:r w:rsidR="00CB6EE0">
        <w:rPr>
          <w:lang w:eastAsia="en-AU"/>
        </w:rPr>
        <w:t>particle</w:t>
      </w:r>
      <w:r>
        <w:rPr>
          <w:lang w:eastAsia="en-AU"/>
        </w:rPr>
        <w:t xml:space="preserve"> formation smaller th</w:t>
      </w:r>
      <w:r w:rsidR="00FE374F">
        <w:rPr>
          <w:lang w:eastAsia="en-AU"/>
        </w:rPr>
        <w:t>a</w:t>
      </w:r>
      <w:r>
        <w:rPr>
          <w:lang w:eastAsia="en-AU"/>
        </w:rPr>
        <w:t>n 0.1 micron</w:t>
      </w:r>
      <w:r w:rsidR="00FE374F">
        <w:rPr>
          <w:lang w:eastAsia="en-AU"/>
        </w:rPr>
        <w:t xml:space="preserve"> </w:t>
      </w:r>
      <w:r w:rsidR="00FE374F">
        <w:rPr>
          <w:lang w:eastAsia="en-AU"/>
        </w:rPr>
        <w:fldChar w:fldCharType="begin"/>
      </w:r>
      <w:r w:rsidR="001924AF">
        <w:rPr>
          <w:lang w:eastAsia="en-AU"/>
        </w:rPr>
        <w:instrText xml:space="preserve"> ADDIN EN.CITE &lt;EndNote&gt;&lt;Cite&gt;&lt;Author&gt;Perrino&lt;/Author&gt;&lt;Year&gt;2010&lt;/Year&gt;&lt;RecNum&gt;210&lt;/RecNum&gt;&lt;DisplayText&gt;[21, 23]&lt;/DisplayText&gt;&lt;record&gt;&lt;rec-number&gt;210&lt;/rec-number&gt;&lt;foreign-keys&gt;&lt;key app="EN" db-id="fswpw55e4ewwxaepx2qva006wp0pa50dsadt" timestamp="1623200004"&gt;210&lt;/key&gt;&lt;/foreign-keys&gt;&lt;ref-type name="Journal Article"&gt;17&lt;/ref-type&gt;&lt;contributors&gt;&lt;authors&gt;&lt;author&gt;Perrino, Cinzia&lt;/author&gt;&lt;/authors&gt;&lt;/contributors&gt;&lt;titles&gt;&lt;title&gt;Atmospheric particulate matter&lt;/title&gt;&lt;secondary-title&gt;Biophysics and Bioengineering Letters&lt;/secondary-title&gt;&lt;/titles&gt;&lt;periodical&gt;&lt;full-title&gt;Biophysics and Bioengineering Letters&lt;/full-title&gt;&lt;/periodical&gt;&lt;volume&gt;3&lt;/volume&gt;&lt;number&gt;1&lt;/number&gt;&lt;dates&gt;&lt;year&gt;2010&lt;/year&gt;&lt;/dates&gt;&lt;isbn&gt;2037-0199&lt;/isbn&gt;&lt;urls&gt;&lt;/urls&gt;&lt;/record&gt;&lt;/Cite&gt;&lt;Cite&gt;&lt;Author&gt;Naito&lt;/Author&gt;&lt;Year&gt;2018&lt;/Year&gt;&lt;RecNum&gt;212&lt;/RecNum&gt;&lt;record&gt;&lt;rec-number&gt;212&lt;/rec-number&gt;&lt;foreign-keys&gt;&lt;key app="EN" db-id="fswpw55e4ewwxaepx2qva006wp0pa50dsadt" timestamp="1623203162"&gt;212&lt;/key&gt;&lt;/foreign-keys&gt;&lt;ref-type name="Book"&gt;6&lt;/ref-type&gt;&lt;contributors&gt;&lt;authors&gt;&lt;author&gt;Naito, Makio&lt;/author&gt;&lt;author&gt;Yokoyama, Toyokazu&lt;/author&gt;&lt;author&gt;Hosokawa, Kouhei&lt;/author&gt;&lt;author&gt;Nogi, Kiyoshi&lt;/author&gt;&lt;/authors&gt;&lt;/contributors&gt;&lt;titles&gt;&lt;title&gt;Nanoparticle technology handbook&lt;/title&gt;&lt;/titles&gt;&lt;dates&gt;&lt;year&gt;2018&lt;/year&gt;&lt;/dates&gt;&lt;publisher&gt;Elsevier&lt;/publisher&gt;&lt;isbn&gt;0444641114&lt;/isbn&gt;&lt;urls&gt;&lt;/urls&gt;&lt;/record&gt;&lt;/Cite&gt;&lt;/EndNote&gt;</w:instrText>
      </w:r>
      <w:r w:rsidR="00FE374F">
        <w:rPr>
          <w:lang w:eastAsia="en-AU"/>
        </w:rPr>
        <w:fldChar w:fldCharType="separate"/>
      </w:r>
      <w:r w:rsidR="001924AF">
        <w:rPr>
          <w:noProof/>
          <w:lang w:eastAsia="en-AU"/>
        </w:rPr>
        <w:t>[21, 23]</w:t>
      </w:r>
      <w:r w:rsidR="00FE374F">
        <w:rPr>
          <w:lang w:eastAsia="en-AU"/>
        </w:rPr>
        <w:fldChar w:fldCharType="end"/>
      </w:r>
      <w:r>
        <w:rPr>
          <w:lang w:eastAsia="en-AU"/>
        </w:rPr>
        <w:t>.</w:t>
      </w:r>
      <w:r w:rsidR="000E57CD">
        <w:rPr>
          <w:lang w:eastAsia="en-AU"/>
        </w:rPr>
        <w:t xml:space="preserve"> </w:t>
      </w:r>
    </w:p>
    <w:p w14:paraId="5C301ED0" w14:textId="03C377C3" w:rsidR="000531B9" w:rsidRDefault="000E57CD" w:rsidP="0070659A">
      <w:pPr>
        <w:rPr>
          <w:lang w:eastAsia="en-AU"/>
        </w:rPr>
      </w:pPr>
      <w:r>
        <w:rPr>
          <w:lang w:eastAsia="en-AU"/>
        </w:rPr>
        <w:t xml:space="preserve">The deposition and removal mechanisms of particles </w:t>
      </w:r>
      <w:r w:rsidR="00F37B82">
        <w:rPr>
          <w:lang w:eastAsia="en-AU"/>
        </w:rPr>
        <w:t xml:space="preserve">are different for different </w:t>
      </w:r>
      <w:r w:rsidR="00CB6EE0">
        <w:rPr>
          <w:lang w:eastAsia="en-AU"/>
        </w:rPr>
        <w:t>particle</w:t>
      </w:r>
      <w:r w:rsidR="00F37B82">
        <w:rPr>
          <w:lang w:eastAsia="en-AU"/>
        </w:rPr>
        <w:t xml:space="preserve"> sizes. For particles larger than 10 microns gravitational sedimentation is the prevalent deposition mechanism. </w:t>
      </w:r>
      <w:r w:rsidR="00F37B82">
        <w:rPr>
          <w:lang w:eastAsia="en-AU"/>
        </w:rPr>
        <w:lastRenderedPageBreak/>
        <w:t xml:space="preserve">The effective removal method for particles within the size range of 0.5 to 5 microns is inertial impaction and </w:t>
      </w:r>
      <w:r w:rsidR="00CB6EE0">
        <w:rPr>
          <w:lang w:eastAsia="en-AU"/>
        </w:rPr>
        <w:t>Brownian</w:t>
      </w:r>
      <w:r w:rsidR="00F37B82">
        <w:rPr>
          <w:lang w:eastAsia="en-AU"/>
        </w:rPr>
        <w:t xml:space="preserve"> diffusion </w:t>
      </w:r>
      <w:r w:rsidR="00206204">
        <w:rPr>
          <w:lang w:eastAsia="en-AU"/>
        </w:rPr>
        <w:t>are</w:t>
      </w:r>
      <w:r w:rsidR="00F37B82">
        <w:rPr>
          <w:lang w:eastAsia="en-AU"/>
        </w:rPr>
        <w:t xml:space="preserve"> the main deposition mechanism for </w:t>
      </w:r>
      <w:r w:rsidR="00CB6EE0">
        <w:rPr>
          <w:lang w:eastAsia="en-AU"/>
        </w:rPr>
        <w:t>particles</w:t>
      </w:r>
      <w:r w:rsidR="00F37B82">
        <w:rPr>
          <w:lang w:eastAsia="en-AU"/>
        </w:rPr>
        <w:t xml:space="preserve"> smaller than 0.1 micron</w:t>
      </w:r>
      <w:r>
        <w:rPr>
          <w:lang w:eastAsia="en-AU"/>
        </w:rPr>
        <w:fldChar w:fldCharType="begin"/>
      </w:r>
      <w:r w:rsidR="001924AF">
        <w:rPr>
          <w:lang w:eastAsia="en-AU"/>
        </w:rPr>
        <w:instrText xml:space="preserve"> ADDIN EN.CITE &lt;EndNote&gt;&lt;Cite&gt;&lt;Author&gt;Darquenne&lt;/Author&gt;&lt;Year&gt;2012&lt;/Year&gt;&lt;RecNum&gt;213&lt;/RecNum&gt;&lt;DisplayText&gt;[24]&lt;/DisplayText&gt;&lt;record&gt;&lt;rec-number&gt;213&lt;/rec-number&gt;&lt;foreign-keys&gt;&lt;key app="EN" db-id="fswpw55e4ewwxaepx2qva006wp0pa50dsadt" timestamp="1623203724"&gt;213&lt;/key&gt;&lt;/foreign-keys&gt;&lt;ref-type name="Journal Article"&gt;17&lt;/ref-type&gt;&lt;contributors&gt;&lt;authors&gt;&lt;author&gt;Darquenne, Chantal&lt;/author&gt;&lt;/authors&gt;&lt;/contributors&gt;&lt;titles&gt;&lt;title&gt;Aerosol deposition in health and disease&lt;/title&gt;&lt;secondary-title&gt;Journal of aerosol medicine and pulmonary drug delivery&lt;/secondary-title&gt;&lt;/titles&gt;&lt;periodical&gt;&lt;full-title&gt;Journal of aerosol medicine and pulmonary drug delivery&lt;/full-title&gt;&lt;/periodical&gt;&lt;pages&gt;140-147&lt;/pages&gt;&lt;volume&gt;25&lt;/volume&gt;&lt;number&gt;3&lt;/number&gt;&lt;dates&gt;&lt;year&gt;2012&lt;/year&gt;&lt;/dates&gt;&lt;isbn&gt;1941-2711&lt;/isbn&gt;&lt;urls&gt;&lt;/urls&gt;&lt;/record&gt;&lt;/Cite&gt;&lt;/EndNote&gt;</w:instrText>
      </w:r>
      <w:r>
        <w:rPr>
          <w:lang w:eastAsia="en-AU"/>
        </w:rPr>
        <w:fldChar w:fldCharType="separate"/>
      </w:r>
      <w:r w:rsidR="001924AF">
        <w:rPr>
          <w:noProof/>
          <w:lang w:eastAsia="en-AU"/>
        </w:rPr>
        <w:t>[24]</w:t>
      </w:r>
      <w:r>
        <w:rPr>
          <w:lang w:eastAsia="en-AU"/>
        </w:rPr>
        <w:fldChar w:fldCharType="end"/>
      </w:r>
      <w:r w:rsidR="00F37B82">
        <w:rPr>
          <w:lang w:eastAsia="en-AU"/>
        </w:rPr>
        <w:t>. Deposition efficiency for particles within the range of 0.1 to 0.5 is pretty low</w:t>
      </w:r>
      <w:r w:rsidR="001804BD">
        <w:rPr>
          <w:lang w:eastAsia="en-AU"/>
        </w:rPr>
        <w:t xml:space="preserve"> since they are too heavy for Brownian </w:t>
      </w:r>
      <w:r w:rsidR="00CB6EE0">
        <w:rPr>
          <w:lang w:eastAsia="en-AU"/>
        </w:rPr>
        <w:t>diffusion</w:t>
      </w:r>
      <w:r w:rsidR="001804BD">
        <w:rPr>
          <w:lang w:eastAsia="en-AU"/>
        </w:rPr>
        <w:t xml:space="preserve"> and also they are not heavy enough to be affected by inertial impaction or gravitational </w:t>
      </w:r>
      <w:r w:rsidR="00CB6EE0">
        <w:rPr>
          <w:lang w:eastAsia="en-AU"/>
        </w:rPr>
        <w:t>sedimentation</w:t>
      </w:r>
      <w:r w:rsidR="00F37B82">
        <w:rPr>
          <w:lang w:eastAsia="en-AU"/>
        </w:rPr>
        <w:t xml:space="preserve"> and thus these particle will remain suspended in the aerosol for prolong period and can travel further away from the point of release and cause environmental and health problems. </w:t>
      </w:r>
      <w:r w:rsidR="00F37B82">
        <w:rPr>
          <w:lang w:eastAsia="en-AU"/>
        </w:rPr>
        <w:fldChar w:fldCharType="begin"/>
      </w:r>
      <w:r w:rsidR="001924AF">
        <w:rPr>
          <w:lang w:eastAsia="en-AU"/>
        </w:rPr>
        <w:instrText xml:space="preserve"> ADDIN EN.CITE &lt;EndNote&gt;&lt;Cite&gt;&lt;Author&gt;Darquenne&lt;/Author&gt;&lt;Year&gt;2012&lt;/Year&gt;&lt;RecNum&gt;213&lt;/RecNum&gt;&lt;DisplayText&gt;[20, 24]&lt;/DisplayText&gt;&lt;record&gt;&lt;rec-number&gt;213&lt;/rec-number&gt;&lt;foreign-keys&gt;&lt;key app="EN" db-id="fswpw55e4ewwxaepx2qva006wp0pa50dsadt" timestamp="1623203724"&gt;213&lt;/key&gt;&lt;/foreign-keys&gt;&lt;ref-type name="Journal Article"&gt;17&lt;/ref-type&gt;&lt;contributors&gt;&lt;authors&gt;&lt;author&gt;Darquenne, Chantal&lt;/author&gt;&lt;/authors&gt;&lt;/contributors&gt;&lt;titles&gt;&lt;title&gt;Aerosol deposition in health and disease&lt;/title&gt;&lt;secondary-title&gt;Journal of aerosol medicine and pulmonary drug delivery&lt;/secondary-title&gt;&lt;/titles&gt;&lt;periodical&gt;&lt;full-title&gt;Journal of aerosol medicine and pulmonary drug delivery&lt;/full-title&gt;&lt;/periodical&gt;&lt;pages&gt;140-147&lt;/pages&gt;&lt;volume&gt;25&lt;/volume&gt;&lt;number&gt;3&lt;/number&gt;&lt;dates&gt;&lt;year&gt;2012&lt;/year&gt;&lt;/dates&gt;&lt;isbn&gt;1941-2711&lt;/isbn&gt;&lt;urls&gt;&lt;/urls&gt;&lt;/record&gt;&lt;/Cite&gt;&lt;Cite&gt;&lt;Author&gt;Nriagu&lt;/Author&gt;&lt;Year&gt;2019&lt;/Year&gt;&lt;RecNum&gt;207&lt;/RecNum&gt;&lt;record&gt;&lt;rec-number&gt;207&lt;/rec-number&gt;&lt;foreign-keys&gt;&lt;key app="EN" db-id="fswpw55e4ewwxaepx2qva006wp0pa50dsadt" timestamp="1623126977"&gt;207&lt;/key&gt;&lt;/foreign-keys&gt;&lt;ref-type name="Book"&gt;6&lt;/ref-type&gt;&lt;contributors&gt;&lt;authors&gt;&lt;author&gt;Nriagu, Jerome O&lt;/author&gt;&lt;/authors&gt;&lt;/contributors&gt;&lt;titles&gt;&lt;title&gt;Encyclopedia of environmental health&lt;/title&gt;&lt;/titles&gt;&lt;dates&gt;&lt;year&gt;2019&lt;/year&gt;&lt;/dates&gt;&lt;publisher&gt;Elsevier&lt;/publisher&gt;&lt;isbn&gt;0444639527&lt;/isbn&gt;&lt;urls&gt;&lt;/urls&gt;&lt;/record&gt;&lt;/Cite&gt;&lt;/EndNote&gt;</w:instrText>
      </w:r>
      <w:r w:rsidR="00F37B82">
        <w:rPr>
          <w:lang w:eastAsia="en-AU"/>
        </w:rPr>
        <w:fldChar w:fldCharType="separate"/>
      </w:r>
      <w:r w:rsidR="001924AF">
        <w:rPr>
          <w:noProof/>
          <w:lang w:eastAsia="en-AU"/>
        </w:rPr>
        <w:t>[20, 24]</w:t>
      </w:r>
      <w:r w:rsidR="00F37B82">
        <w:rPr>
          <w:lang w:eastAsia="en-AU"/>
        </w:rPr>
        <w:fldChar w:fldCharType="end"/>
      </w:r>
      <w:r w:rsidR="001804BD">
        <w:rPr>
          <w:lang w:eastAsia="en-AU"/>
        </w:rPr>
        <w:t xml:space="preserve"> These particles will eventually </w:t>
      </w:r>
      <w:r w:rsidR="00CB6EE0">
        <w:rPr>
          <w:lang w:eastAsia="en-AU"/>
        </w:rPr>
        <w:t>collide</w:t>
      </w:r>
      <w:r w:rsidR="001804BD">
        <w:rPr>
          <w:lang w:eastAsia="en-AU"/>
        </w:rPr>
        <w:t xml:space="preserve"> with </w:t>
      </w:r>
      <w:r w:rsidR="00CB6EE0">
        <w:rPr>
          <w:lang w:eastAsia="en-AU"/>
        </w:rPr>
        <w:t>surfaces or</w:t>
      </w:r>
      <w:r w:rsidR="001804BD">
        <w:rPr>
          <w:lang w:eastAsia="en-AU"/>
        </w:rPr>
        <w:t xml:space="preserve"> make larger ag</w:t>
      </w:r>
      <w:r w:rsidR="00CB6EE0">
        <w:rPr>
          <w:lang w:eastAsia="en-AU"/>
        </w:rPr>
        <w:t>g</w:t>
      </w:r>
      <w:r w:rsidR="001804BD">
        <w:rPr>
          <w:lang w:eastAsia="en-AU"/>
        </w:rPr>
        <w:t>lom</w:t>
      </w:r>
      <w:r w:rsidR="00CB6EE0">
        <w:rPr>
          <w:lang w:eastAsia="en-AU"/>
        </w:rPr>
        <w:t>e</w:t>
      </w:r>
      <w:r w:rsidR="001804BD">
        <w:rPr>
          <w:lang w:eastAsia="en-AU"/>
        </w:rPr>
        <w:t xml:space="preserve">ration particles or </w:t>
      </w:r>
      <w:proofErr w:type="gramStart"/>
      <w:r w:rsidR="001804BD">
        <w:rPr>
          <w:lang w:eastAsia="en-AU"/>
        </w:rPr>
        <w:t>grow in size</w:t>
      </w:r>
      <w:proofErr w:type="gramEnd"/>
      <w:r w:rsidR="001804BD">
        <w:rPr>
          <w:lang w:eastAsia="en-AU"/>
        </w:rPr>
        <w:t xml:space="preserve"> as the result of condensation and will be </w:t>
      </w:r>
      <w:r w:rsidR="00F61D77">
        <w:rPr>
          <w:lang w:eastAsia="en-AU"/>
        </w:rPr>
        <w:t xml:space="preserve">removed. However the </w:t>
      </w:r>
      <w:r w:rsidR="00CB6EE0">
        <w:rPr>
          <w:lang w:eastAsia="en-AU"/>
        </w:rPr>
        <w:t>removal</w:t>
      </w:r>
      <w:r w:rsidR="00D615B9">
        <w:rPr>
          <w:lang w:eastAsia="en-AU"/>
        </w:rPr>
        <w:t xml:space="preserve"> </w:t>
      </w:r>
      <w:r w:rsidR="00F61D77">
        <w:rPr>
          <w:lang w:eastAsia="en-AU"/>
        </w:rPr>
        <w:t>process may take days and months to</w:t>
      </w:r>
      <w:r w:rsidR="00D615B9">
        <w:rPr>
          <w:lang w:eastAsia="en-AU"/>
        </w:rPr>
        <w:t xml:space="preserve"> complete </w:t>
      </w:r>
      <w:r w:rsidR="00D615B9">
        <w:rPr>
          <w:lang w:eastAsia="en-AU"/>
        </w:rPr>
        <w:fldChar w:fldCharType="begin">
          <w:fldData xml:space="preserve">PEVuZE5vdGU+PENpdGU+PEF1dGhvcj5LYW5ha2lkb3U8L0F1dGhvcj48WWVhcj4yMDA1PC9ZZWFy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</w:fldData>
        </w:fldChar>
      </w:r>
      <w:r w:rsidR="003C7736">
        <w:rPr>
          <w:lang w:eastAsia="en-AU"/>
        </w:rPr>
        <w:instrText xml:space="preserve"> ADDIN EN.CITE </w:instrText>
      </w:r>
      <w:r w:rsidR="003C7736">
        <w:rPr>
          <w:lang w:eastAsia="en-AU"/>
        </w:rPr>
        <w:fldChar w:fldCharType="begin">
          <w:fldData xml:space="preserve">PEVuZE5vdGU+PENpdGU+PEF1dGhvcj5LYW5ha2lkb3U8L0F1dGhvcj48WWVhcj4yMDA1PC9ZZWFy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</w:fldData>
        </w:fldChar>
      </w:r>
      <w:r w:rsidR="003C7736">
        <w:rPr>
          <w:lang w:eastAsia="en-AU"/>
        </w:rPr>
        <w:instrText xml:space="preserve"> ADDIN EN.CITE.DATA </w:instrText>
      </w:r>
      <w:r w:rsidR="003C7736">
        <w:rPr>
          <w:lang w:eastAsia="en-AU"/>
        </w:rPr>
      </w:r>
      <w:r w:rsidR="003C7736">
        <w:rPr>
          <w:lang w:eastAsia="en-AU"/>
        </w:rPr>
        <w:fldChar w:fldCharType="end"/>
      </w:r>
      <w:r w:rsidR="00D615B9">
        <w:rPr>
          <w:lang w:eastAsia="en-AU"/>
        </w:rPr>
      </w:r>
      <w:r w:rsidR="00D615B9">
        <w:rPr>
          <w:lang w:eastAsia="en-AU"/>
        </w:rPr>
        <w:fldChar w:fldCharType="separate"/>
      </w:r>
      <w:r w:rsidR="001924AF">
        <w:rPr>
          <w:noProof/>
          <w:lang w:eastAsia="en-AU"/>
        </w:rPr>
        <w:t>[25-27]</w:t>
      </w:r>
      <w:r w:rsidR="00D615B9">
        <w:rPr>
          <w:lang w:eastAsia="en-AU"/>
        </w:rPr>
        <w:fldChar w:fldCharType="end"/>
      </w:r>
      <w:r w:rsidR="00D615B9">
        <w:rPr>
          <w:lang w:eastAsia="en-AU"/>
        </w:rPr>
        <w:t>.</w:t>
      </w:r>
      <w:r w:rsidR="00F61D77">
        <w:rPr>
          <w:lang w:eastAsia="en-AU"/>
        </w:rPr>
        <w:t xml:space="preserve"> </w:t>
      </w:r>
    </w:p>
    <w:p w14:paraId="055BFC9C" w14:textId="2D6026C9" w:rsidR="00F37B82" w:rsidRDefault="00F37B82" w:rsidP="0070659A">
      <w:pPr>
        <w:rPr>
          <w:lang w:eastAsia="en-AU"/>
        </w:rPr>
      </w:pPr>
      <w:r>
        <w:rPr>
          <w:lang w:eastAsia="en-AU"/>
        </w:rPr>
        <w:t xml:space="preserve">In the presented report, particulate matter from the mentioned gas-liquid </w:t>
      </w:r>
      <w:r w:rsidR="00CB6EE0">
        <w:rPr>
          <w:lang w:eastAsia="en-AU"/>
        </w:rPr>
        <w:t>contactors</w:t>
      </w:r>
      <w:r>
        <w:rPr>
          <w:lang w:eastAsia="en-AU"/>
        </w:rPr>
        <w:t xml:space="preserve"> is measured. Particles within the size range of </w:t>
      </w:r>
      <w:r w:rsidR="00C44FCA">
        <w:rPr>
          <w:lang w:eastAsia="en-AU"/>
        </w:rPr>
        <w:t xml:space="preserve">10 nm to 10 microns are measured </w:t>
      </w:r>
      <w:r w:rsidR="00CB6EE0">
        <w:rPr>
          <w:lang w:eastAsia="en-AU"/>
        </w:rPr>
        <w:t>to</w:t>
      </w:r>
      <w:r w:rsidR="00C44FCA">
        <w:rPr>
          <w:lang w:eastAsia="en-AU"/>
        </w:rPr>
        <w:t xml:space="preserve"> be able to </w:t>
      </w:r>
      <w:r w:rsidR="00CB6EE0">
        <w:rPr>
          <w:lang w:eastAsia="en-AU"/>
        </w:rPr>
        <w:t>investigate</w:t>
      </w:r>
      <w:r w:rsidR="00C44FCA">
        <w:rPr>
          <w:lang w:eastAsia="en-AU"/>
        </w:rPr>
        <w:t xml:space="preserve"> the potential health and </w:t>
      </w:r>
      <w:r w:rsidR="00CB6EE0">
        <w:rPr>
          <w:lang w:eastAsia="en-AU"/>
        </w:rPr>
        <w:t>environmental</w:t>
      </w:r>
      <w:r w:rsidR="00C44FCA">
        <w:rPr>
          <w:lang w:eastAsia="en-AU"/>
        </w:rPr>
        <w:t xml:space="preserve"> hazards of the contactors and compare </w:t>
      </w:r>
      <w:r w:rsidR="00CB6EE0">
        <w:rPr>
          <w:lang w:eastAsia="en-AU"/>
        </w:rPr>
        <w:t>contactors</w:t>
      </w:r>
      <w:r w:rsidR="00C44FCA">
        <w:rPr>
          <w:lang w:eastAsia="en-AU"/>
        </w:rPr>
        <w:t xml:space="preserve"> in terms of solvent loss </w:t>
      </w:r>
      <w:r w:rsidR="00CB6EE0">
        <w:rPr>
          <w:lang w:eastAsia="en-AU"/>
        </w:rPr>
        <w:t>and,</w:t>
      </w:r>
      <w:r w:rsidR="00C44FCA">
        <w:rPr>
          <w:lang w:eastAsia="en-AU"/>
        </w:rPr>
        <w:t xml:space="preserve"> hence running</w:t>
      </w:r>
      <w:r>
        <w:rPr>
          <w:lang w:eastAsia="en-AU"/>
        </w:rPr>
        <w:t xml:space="preserve"> </w:t>
      </w:r>
      <w:r w:rsidR="00C44FCA">
        <w:rPr>
          <w:lang w:eastAsia="en-AU"/>
        </w:rPr>
        <w:t>costs.</w:t>
      </w:r>
    </w:p>
    <w:p w14:paraId="5391B785" w14:textId="677FF0F5" w:rsidR="00D22E86" w:rsidRDefault="00D22E86" w:rsidP="00D22E86">
      <w:pPr>
        <w:pStyle w:val="Heading1"/>
      </w:pPr>
      <w:bookmarkStart w:id="12" w:name="_Toc75948975"/>
      <w:commentRangeStart w:id="13"/>
      <w:r>
        <w:t>Methodology</w:t>
      </w:r>
      <w:commentRangeEnd w:id="13"/>
      <w:r w:rsidR="00DC2EC3">
        <w:rPr>
          <w:rStyle w:val="CommentReference"/>
          <w:rFonts w:asciiTheme="minorHAnsi" w:eastAsiaTheme="minorHAnsi" w:hAnsiTheme="minorHAnsi" w:cstheme="minorBidi"/>
          <w:color w:val="auto"/>
        </w:rPr>
        <w:commentReference w:id="13"/>
      </w:r>
      <w:bookmarkEnd w:id="12"/>
    </w:p>
    <w:p w14:paraId="03C41546" w14:textId="5E7841BF" w:rsidR="00B24F5E" w:rsidRDefault="00B24F5E" w:rsidP="0070659A">
      <w:pPr>
        <w:rPr>
          <w:rtl/>
          <w:lang w:bidi="fa-IR"/>
        </w:rPr>
      </w:pPr>
      <w:r>
        <w:t xml:space="preserve">All three </w:t>
      </w:r>
      <w:r w:rsidR="00CB6EE0">
        <w:t>contactors</w:t>
      </w:r>
      <w:r>
        <w:t xml:space="preserve"> suck in atmospheric air. Air goes </w:t>
      </w:r>
      <w:r w:rsidR="00CB6EE0">
        <w:t>through</w:t>
      </w:r>
      <w:r>
        <w:t xml:space="preserve"> the contactor where it is exposed to the solvent. Some of the carbon dioxide in the air is </w:t>
      </w:r>
      <w:r w:rsidR="00CB6EE0">
        <w:t>dissolved</w:t>
      </w:r>
      <w:r>
        <w:t xml:space="preserve"> in the solvent and air exits the </w:t>
      </w:r>
      <w:r w:rsidR="00CB6EE0">
        <w:t>contactor</w:t>
      </w:r>
      <w:r>
        <w:t xml:space="preserve"> after passing through a </w:t>
      </w:r>
      <w:r w:rsidR="00CB6EE0">
        <w:t>dosimeter</w:t>
      </w:r>
      <w:r>
        <w:t xml:space="preserve"> or a </w:t>
      </w:r>
      <w:r w:rsidR="00CB6EE0">
        <w:t>cyclone</w:t>
      </w:r>
      <w:r>
        <w:t xml:space="preserve">. The demister and </w:t>
      </w:r>
      <w:r w:rsidR="00CB6EE0">
        <w:t>cyclone</w:t>
      </w:r>
      <w:r>
        <w:t xml:space="preserve"> remove the larger entrained solvent particles/</w:t>
      </w:r>
      <w:r w:rsidR="00CB6EE0">
        <w:t>droplets</w:t>
      </w:r>
      <w:r>
        <w:t xml:space="preserve"> from the air and reintroduce it to the solvent </w:t>
      </w:r>
      <w:r w:rsidR="00CB6EE0">
        <w:t>reservoir</w:t>
      </w:r>
      <w:r>
        <w:t xml:space="preserve">. Temperature and humidity of air is </w:t>
      </w:r>
      <w:r w:rsidR="00CB6EE0">
        <w:t>continuously</w:t>
      </w:r>
      <w:r>
        <w:t xml:space="preserve"> recorded both at the inlet and outlet of the devices. A variable speed blower is used to move the air in and out of the </w:t>
      </w:r>
      <w:r w:rsidR="00CB6EE0">
        <w:t>contactors</w:t>
      </w:r>
      <w:r>
        <w:t xml:space="preserve">. Air velocity is measured at the inlet and outlet of the contactors. A </w:t>
      </w:r>
      <w:r w:rsidR="00CB6EE0">
        <w:t>centrifugal</w:t>
      </w:r>
      <w:r>
        <w:t xml:space="preserve"> pump with magnetic drive is used to pump the solvent and deliver it to the distributor system. The pump is coupled with a VFD and the flow rate of the solvent is monitored and </w:t>
      </w:r>
      <w:r w:rsidR="00CB6EE0">
        <w:t>recorded</w:t>
      </w:r>
      <w:r>
        <w:t>.</w:t>
      </w:r>
    </w:p>
    <w:p w14:paraId="4E8F7A44" w14:textId="5BD7D8A7" w:rsidR="00966C53" w:rsidRDefault="00966C53" w:rsidP="0070659A">
      <w:r>
        <w:t xml:space="preserve">Three different </w:t>
      </w:r>
      <w:r w:rsidR="00481A49">
        <w:t>instruments</w:t>
      </w:r>
      <w:r>
        <w:t xml:space="preserve"> were used to measure number concentration, size distribution and mass </w:t>
      </w:r>
      <w:r w:rsidR="00481A49">
        <w:t>concentration</w:t>
      </w:r>
      <w:r>
        <w:t xml:space="preserve"> of </w:t>
      </w:r>
      <w:r w:rsidR="00481A49">
        <w:t>aerosols</w:t>
      </w:r>
      <w:r>
        <w:t xml:space="preserve"> that </w:t>
      </w:r>
      <w:r w:rsidR="00D22E86">
        <w:t>are</w:t>
      </w:r>
      <w:r>
        <w:t xml:space="preserve"> being emitted from the air capture devices.</w:t>
      </w:r>
    </w:p>
    <w:p w14:paraId="029F73C9" w14:textId="105519C8" w:rsidR="00D0449C" w:rsidRDefault="00D0449C" w:rsidP="0070659A">
      <w:r>
        <w:fldChar w:fldCharType="begin"/>
      </w:r>
      <w:r>
        <w:instrText xml:space="preserve"> REF _Ref75423396 \h </w:instrText>
      </w:r>
      <w:r>
        <w:fldChar w:fldCharType="separate"/>
      </w:r>
      <w:r>
        <w:t xml:space="preserve">Figure </w:t>
      </w:r>
      <w:r>
        <w:rPr>
          <w:noProof/>
        </w:rPr>
        <w:t>1</w:t>
      </w:r>
      <w:r>
        <w:fldChar w:fldCharType="end"/>
      </w:r>
      <w:r>
        <w:t xml:space="preserve"> shows a schematic of the cooling tower experimental setup. The setups corresponding to the packed column and RLS can be found in the appendix section. </w:t>
      </w:r>
    </w:p>
    <w:p w14:paraId="1D8D42C5" w14:textId="7A63A5AD" w:rsidR="00D0449C" w:rsidRDefault="00D0449C" w:rsidP="00D0449C">
      <w:pPr>
        <w:keepNext/>
      </w:pPr>
      <w:r>
        <w:rPr>
          <w:noProof/>
        </w:rPr>
        <w:lastRenderedPageBreak/>
        <w:drawing>
          <wp:inline distT="0" distB="0" distL="0" distR="0" wp14:anchorId="79A8FD33" wp14:editId="6F48925D">
            <wp:extent cx="5731510" cy="43472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347210"/>
                    </a:xfrm>
                    <a:prstGeom prst="rect">
                      <a:avLst/>
                    </a:prstGeom>
                  </pic:spPr>
                </pic:pic>
              </a:graphicData>
            </a:graphic>
          </wp:inline>
        </w:drawing>
      </w:r>
    </w:p>
    <w:p w14:paraId="324A7023" w14:textId="4537A684" w:rsidR="00D0449C" w:rsidRDefault="00D0449C" w:rsidP="00D0449C">
      <w:pPr>
        <w:pStyle w:val="Caption"/>
      </w:pPr>
      <w:bookmarkStart w:id="14" w:name="_Ref75423396"/>
      <w:bookmarkStart w:id="15" w:name="_Ref75423367"/>
      <w:r>
        <w:t xml:space="preserve">Figure </w:t>
      </w:r>
      <w:fldSimple w:instr=" SEQ Figure \* ARABIC ">
        <w:r w:rsidR="002C3110">
          <w:rPr>
            <w:noProof/>
          </w:rPr>
          <w:t>1</w:t>
        </w:r>
      </w:fldSimple>
      <w:bookmarkEnd w:id="14"/>
      <w:r>
        <w:t>, cooling tower experimental setup</w:t>
      </w:r>
      <w:bookmarkEnd w:id="15"/>
    </w:p>
    <w:p w14:paraId="08B8D93D" w14:textId="476789A5" w:rsidR="00934C5F" w:rsidRDefault="00934C5F" w:rsidP="0070659A">
      <w:r>
        <w:t xml:space="preserve">The </w:t>
      </w:r>
      <w:r w:rsidR="00481A49">
        <w:t>instruments</w:t>
      </w:r>
      <w:r>
        <w:t xml:space="preserve"> </w:t>
      </w:r>
      <w:r w:rsidR="00D22E86">
        <w:t>can</w:t>
      </w:r>
      <w:r>
        <w:t xml:space="preserve"> measure three characteristic attributes of the particulate matter within an aerosol:</w:t>
      </w:r>
    </w:p>
    <w:p w14:paraId="47AFB375" w14:textId="0C5163EC" w:rsidR="00934C5F" w:rsidRDefault="00934C5F" w:rsidP="0070659A">
      <w:pPr>
        <w:pStyle w:val="ListParagraph"/>
        <w:numPr>
          <w:ilvl w:val="0"/>
          <w:numId w:val="3"/>
        </w:numPr>
      </w:pPr>
      <w:r>
        <w:t xml:space="preserve">Particle </w:t>
      </w:r>
      <w:r w:rsidR="008D70F0">
        <w:t>size</w:t>
      </w:r>
      <w:r w:rsidR="00D22E86">
        <w:t xml:space="preserve"> (diameter)</w:t>
      </w:r>
    </w:p>
    <w:p w14:paraId="4BF083A7" w14:textId="5530D45F" w:rsidR="008D70F0" w:rsidRDefault="008D70F0" w:rsidP="0070659A">
      <w:pPr>
        <w:pStyle w:val="ListParagraph"/>
        <w:numPr>
          <w:ilvl w:val="0"/>
          <w:numId w:val="3"/>
        </w:numPr>
      </w:pPr>
      <w:r>
        <w:t>Particle number</w:t>
      </w:r>
      <w:r w:rsidR="00D22E86">
        <w:t xml:space="preserve"> concentration </w:t>
      </w:r>
    </w:p>
    <w:p w14:paraId="21C3F6BD" w14:textId="7CCC1A0E" w:rsidR="008D70F0" w:rsidRDefault="008D70F0" w:rsidP="0070659A">
      <w:pPr>
        <w:pStyle w:val="ListParagraph"/>
        <w:numPr>
          <w:ilvl w:val="0"/>
          <w:numId w:val="3"/>
        </w:numPr>
      </w:pPr>
      <w:r>
        <w:t>Particle mass</w:t>
      </w:r>
      <w:r w:rsidR="00D22E86">
        <w:t xml:space="preserve"> concentration </w:t>
      </w:r>
    </w:p>
    <w:p w14:paraId="55ED75BD" w14:textId="046ED391" w:rsidR="00C26504" w:rsidRDefault="00C26504" w:rsidP="0070659A">
      <w:r>
        <w:t xml:space="preserve">An isokinetic probe is used to sample particulate matter from the exhaust system to the aerosol </w:t>
      </w:r>
      <w:r w:rsidR="00CB6EE0">
        <w:t>measurement</w:t>
      </w:r>
      <w:r>
        <w:t xml:space="preserve"> devices </w:t>
      </w:r>
      <w:r>
        <w:fldChar w:fldCharType="begin"/>
      </w:r>
      <w:r w:rsidR="001924AF">
        <w:instrText xml:space="preserve"> ADDIN EN.CITE &lt;EndNote&gt;&lt;Cite&gt;&lt;Author&gt;Pena&lt;/Author&gt;&lt;Year&gt;1977&lt;/Year&gt;&lt;RecNum&gt;201&lt;/RecNum&gt;&lt;DisplayText&gt;[28]&lt;/DisplayText&gt;&lt;record&gt;&lt;rec-number&gt;201&lt;/rec-number&gt;&lt;foreign-keys&gt;&lt;key app="EN" db-id="fswpw55e4ewwxaepx2qva006wp0pa50dsadt" timestamp="1623117225"&gt;201&lt;/key&gt;&lt;/foreign-keys&gt;&lt;ref-type name="Journal Article"&gt;17&lt;/ref-type&gt;&lt;contributors&gt;&lt;authors&gt;&lt;author&gt;Pena, JA&lt;/author&gt;&lt;author&gt;Norman, JM&lt;/author&gt;&lt;author&gt;Thomson, DW&lt;/author&gt;&lt;/authors&gt;&lt;/contributors&gt;&lt;titles&gt;&lt;title&gt;Isokinetic sampler for continuous airborne aerosol measurements&lt;/title&gt;&lt;secondary-title&gt;Journal of the Air Pollution Control Association&lt;/secondary-title&gt;&lt;/titles&gt;&lt;periodical&gt;&lt;full-title&gt;Journal of the Air Pollution Control Association&lt;/full-title&gt;&lt;/periodical&gt;&lt;pages&gt;337-341&lt;/pages&gt;&lt;volume&gt;27&lt;/volume&gt;&lt;number&gt;4&lt;/number&gt;&lt;dates&gt;&lt;year&gt;1977&lt;/year&gt;&lt;/dates&gt;&lt;isbn&gt;0002-2470&lt;/isbn&gt;&lt;urls&gt;&lt;/urls&gt;&lt;/record&gt;&lt;/Cite&gt;&lt;/EndNote&gt;</w:instrText>
      </w:r>
      <w:r>
        <w:fldChar w:fldCharType="separate"/>
      </w:r>
      <w:r w:rsidR="001924AF">
        <w:rPr>
          <w:noProof/>
        </w:rPr>
        <w:t>[28]</w:t>
      </w:r>
      <w:r>
        <w:fldChar w:fldCharType="end"/>
      </w:r>
      <w:r>
        <w:t xml:space="preserve">. A diffusion dryer is used to remove excess humidity and prevent condensations in the measurement system.  </w:t>
      </w:r>
    </w:p>
    <w:p w14:paraId="10BAFD02" w14:textId="1A1031CB" w:rsidR="00934C5F" w:rsidRDefault="00934C5F" w:rsidP="0070659A">
      <w:r>
        <w:t>A TSI Scanning Mobility Particle Sizer (SMPS)</w:t>
      </w:r>
      <w:r w:rsidR="00D22E86">
        <w:t>, consisting of a condensation particle counter (CPC TSI 2022) and an electrostatic classifier (EC TSI 3071),</w:t>
      </w:r>
      <w:r>
        <w:t xml:space="preserve"> is used to measure </w:t>
      </w:r>
      <w:r w:rsidR="00D22E86">
        <w:t xml:space="preserve">the </w:t>
      </w:r>
      <w:r>
        <w:t>number concentration</w:t>
      </w:r>
      <w:r w:rsidR="00D22E86">
        <w:t xml:space="preserve"> and</w:t>
      </w:r>
      <w:r>
        <w:t xml:space="preserve"> size distribution of particulate matter in the aerosol</w:t>
      </w:r>
      <w:r w:rsidR="00C26504">
        <w:t xml:space="preserve"> </w:t>
      </w:r>
      <w:r w:rsidR="00C26504">
        <w:fldChar w:fldCharType="begin"/>
      </w:r>
      <w:r w:rsidR="001924AF">
        <w:instrText xml:space="preserve"> ADDIN EN.CITE &lt;EndNote&gt;&lt;Cite&gt;&lt;Author&gt;Sioutas&lt;/Author&gt;&lt;Year&gt;1999&lt;/Year&gt;&lt;RecNum&gt;197&lt;/RecNum&gt;&lt;DisplayText&gt;[29]&lt;/DisplayText&gt;&lt;record&gt;&lt;rec-number&gt;197&lt;/rec-number&gt;&lt;foreign-keys&gt;&lt;key app="EN" db-id="fswpw55e4ewwxaepx2qva006wp0pa50dsadt" timestamp="1623115538"&gt;197&lt;/key&gt;&lt;/foreign-keys&gt;&lt;ref-type name="Journal Article"&gt;17&lt;/ref-type&gt;&lt;contributors&gt;&lt;authors&gt;&lt;author&gt;Sioutas, Constantinos&lt;/author&gt;&lt;/authors&gt;&lt;/contributors&gt;&lt;titles&gt;&lt;title&gt;Evaluation of the measurement performance of the scanning mobility particle sizer and aerodynamic particle sizer&lt;/title&gt;&lt;secondary-title&gt;Aerosol Science &amp;amp; Technology&lt;/secondary-title&gt;&lt;/titles&gt;&lt;periodical&gt;&lt;full-title&gt;Aerosol Science &amp;amp; Technology&lt;/full-title&gt;&lt;/periodical&gt;&lt;pages&gt;84-92&lt;/pages&gt;&lt;volume&gt;30&lt;/volume&gt;&lt;number&gt;1&lt;/number&gt;&lt;dates&gt;&lt;year&gt;1999&lt;/year&gt;&lt;/dates&gt;&lt;isbn&gt;0278-6826&lt;/isbn&gt;&lt;urls&gt;&lt;/urls&gt;&lt;/record&gt;&lt;/Cite&gt;&lt;/EndNote&gt;</w:instrText>
      </w:r>
      <w:r w:rsidR="00C26504">
        <w:fldChar w:fldCharType="separate"/>
      </w:r>
      <w:r w:rsidR="001924AF">
        <w:rPr>
          <w:noProof/>
        </w:rPr>
        <w:t>[29]</w:t>
      </w:r>
      <w:r w:rsidR="00C26504">
        <w:fldChar w:fldCharType="end"/>
      </w:r>
      <w:r>
        <w:t xml:space="preserve">. Also </w:t>
      </w:r>
      <w:r w:rsidR="00D22E86">
        <w:t xml:space="preserve">using </w:t>
      </w:r>
      <w:r>
        <w:t xml:space="preserve">SMPS data, the </w:t>
      </w:r>
      <w:r w:rsidR="00481A49">
        <w:t>particle</w:t>
      </w:r>
      <w:r>
        <w:t xml:space="preserve"> mass </w:t>
      </w:r>
      <w:r w:rsidR="00481A49">
        <w:t>concentration</w:t>
      </w:r>
      <w:r>
        <w:t xml:space="preserve"> can be estimated by making a few </w:t>
      </w:r>
      <w:del w:id="16" w:author="Kiani, Ali (Energy, Newcastle)" w:date="2021-04-06T08:38:00Z">
        <w:r w:rsidDel="009305B6">
          <w:delText xml:space="preserve">simplifying </w:delText>
        </w:r>
      </w:del>
      <w:ins w:id="17" w:author="Kiani, Ali (Energy, Newcastle)" w:date="2021-04-06T08:38:00Z">
        <w:r w:rsidR="009305B6">
          <w:t xml:space="preserve">simple </w:t>
        </w:r>
      </w:ins>
      <w:r>
        <w:t>assumptions</w:t>
      </w:r>
      <w:r w:rsidR="00C26504">
        <w:t xml:space="preserve"> </w:t>
      </w:r>
      <w:r w:rsidR="00C26504">
        <w:fldChar w:fldCharType="begin"/>
      </w:r>
      <w:r w:rsidR="001924AF">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C26504">
        <w:fldChar w:fldCharType="separate"/>
      </w:r>
      <w:r w:rsidR="001924AF">
        <w:rPr>
          <w:noProof/>
        </w:rPr>
        <w:t>[30]</w:t>
      </w:r>
      <w:r w:rsidR="00C26504">
        <w:fldChar w:fldCharType="end"/>
      </w:r>
      <w:r>
        <w:t>.</w:t>
      </w:r>
      <w:r w:rsidR="00C26504">
        <w:t xml:space="preserve"> </w:t>
      </w:r>
    </w:p>
    <w:p w14:paraId="638DB0A8" w14:textId="26C714D8" w:rsidR="00934C5F" w:rsidRDefault="00934C5F" w:rsidP="0070659A">
      <w:r>
        <w:t xml:space="preserve">A TSI </w:t>
      </w:r>
      <w:proofErr w:type="spellStart"/>
      <w:r>
        <w:t>Dusttrak</w:t>
      </w:r>
      <w:proofErr w:type="spellEnd"/>
      <w:r w:rsidR="00D22E86">
        <w:t xml:space="preserve"> 8530</w:t>
      </w:r>
      <w:r>
        <w:t xml:space="preserve"> is used to measure </w:t>
      </w:r>
      <w:commentRangeStart w:id="18"/>
      <w:commentRangeStart w:id="19"/>
      <w:commentRangeStart w:id="20"/>
      <w:r>
        <w:t xml:space="preserve">particulate matter </w:t>
      </w:r>
      <w:commentRangeEnd w:id="18"/>
      <w:r w:rsidR="009305B6">
        <w:rPr>
          <w:rStyle w:val="CommentReference"/>
        </w:rPr>
        <w:commentReference w:id="18"/>
      </w:r>
      <w:commentRangeEnd w:id="19"/>
      <w:r w:rsidR="006217F5">
        <w:rPr>
          <w:rStyle w:val="CommentReference"/>
        </w:rPr>
        <w:commentReference w:id="19"/>
      </w:r>
      <w:commentRangeEnd w:id="20"/>
      <w:r w:rsidR="006217F5">
        <w:rPr>
          <w:rStyle w:val="CommentReference"/>
        </w:rPr>
        <w:commentReference w:id="20"/>
      </w:r>
      <w:r>
        <w:t>mass concentration. The device uses different impactors enabling the user to measure PM1, PM2.5 and PM10.  For the present study</w:t>
      </w:r>
      <w:r w:rsidR="00D22E86">
        <w:t>,</w:t>
      </w:r>
      <w:r>
        <w:t xml:space="preserve"> only the </w:t>
      </w:r>
      <w:r w:rsidR="00D22E86">
        <w:t xml:space="preserve">PM2.5 and </w:t>
      </w:r>
      <w:r>
        <w:t>PM10 impactor</w:t>
      </w:r>
      <w:r w:rsidR="00D22E86">
        <w:t>s</w:t>
      </w:r>
      <w:r>
        <w:t xml:space="preserve"> </w:t>
      </w:r>
      <w:r w:rsidR="00D22E86">
        <w:t>are</w:t>
      </w:r>
      <w:r>
        <w:t xml:space="preserve"> used</w:t>
      </w:r>
      <w:r w:rsidR="00D22E86">
        <w:t>;</w:t>
      </w:r>
      <w:r>
        <w:t xml:space="preserve"> for smaller particles</w:t>
      </w:r>
      <w:r w:rsidR="00D22E86">
        <w:t>,</w:t>
      </w:r>
      <w:r>
        <w:t xml:space="preserve"> SMPS can yield more accurate and more precise data</w:t>
      </w:r>
      <w:r w:rsidR="00C26504">
        <w:t xml:space="preserve"> </w:t>
      </w:r>
      <w:r w:rsidR="00C26504">
        <w:fldChar w:fldCharType="begin"/>
      </w:r>
      <w:r w:rsidR="001924AF">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C26504">
        <w:fldChar w:fldCharType="separate"/>
      </w:r>
      <w:r w:rsidR="001924AF">
        <w:rPr>
          <w:noProof/>
        </w:rPr>
        <w:t>[30]</w:t>
      </w:r>
      <w:r w:rsidR="00C26504">
        <w:fldChar w:fldCharType="end"/>
      </w:r>
      <w:r>
        <w:t>.</w:t>
      </w:r>
    </w:p>
    <w:p w14:paraId="27D41457" w14:textId="2AB70C63" w:rsidR="00934C5F" w:rsidRDefault="00934C5F" w:rsidP="0070659A">
      <w:r>
        <w:t>A TSI A</w:t>
      </w:r>
      <w:r w:rsidR="00D22E86">
        <w:t>er</w:t>
      </w:r>
      <w:r>
        <w:t>o</w:t>
      </w:r>
      <w:r w:rsidR="00D22E86">
        <w:t xml:space="preserve"> T</w:t>
      </w:r>
      <w:r>
        <w:t xml:space="preserve">rak </w:t>
      </w:r>
      <w:r w:rsidR="00D22E86">
        <w:t xml:space="preserve">9306 </w:t>
      </w:r>
      <w:r>
        <w:t xml:space="preserve">is used to collect data on </w:t>
      </w:r>
      <w:r w:rsidR="00481A49">
        <w:t>particulate</w:t>
      </w:r>
      <w:r>
        <w:t xml:space="preserve"> matter mass and size distribution and number concentration</w:t>
      </w:r>
      <w:r w:rsidR="00C26504">
        <w:t xml:space="preserve"> </w:t>
      </w:r>
      <w:r w:rsidR="00C26504">
        <w:fldChar w:fldCharType="begin"/>
      </w:r>
      <w:r w:rsidR="001924AF">
        <w:instrText xml:space="preserve"> ADDIN EN.CITE &lt;EndNote&gt;&lt;Cite&gt;&lt;Author&gt;Chung&lt;/Author&gt;&lt;Year&gt;2014&lt;/Year&gt;&lt;RecNum&gt;200&lt;/RecNum&gt;&lt;DisplayText&gt;[31]&lt;/DisplayText&gt;&lt;record&gt;&lt;rec-number&gt;200&lt;/rec-number&gt;&lt;foreign-keys&gt;&lt;key app="EN" db-id="fswpw55e4ewwxaepx2qva006wp0pa50dsadt" timestamp="1623115805"&gt;200&lt;/key&gt;&lt;/foreign-keys&gt;&lt;ref-type name="Journal Article"&gt;17&lt;/ref-type&gt;&lt;contributors&gt;&lt;authors&gt;&lt;author&gt;Chung, Eun-Kyo&lt;/author&gt;&lt;author&gt;Jang, Jae-Kil&lt;/author&gt;&lt;author&gt;Song, Se-Wook&lt;/author&gt;&lt;author&gt;Kim, Jeongho&lt;/author&gt;&lt;/authors&gt;&lt;/contributors&gt;&lt;titles&gt;&lt;title&gt;Relationships between a Calculated Mass Concentration and a Measured Concentration of PM 2.5 and Respirable Particle Matter Sampling Direct-Reading Instruments in Taconite Mines&lt;/title&gt;&lt;secondary-title&gt;Journal of Korean Society of Occupational and Environmental Hygiene&lt;/secondary-title&gt;&lt;/titles&gt;&lt;periodical&gt;&lt;full-title&gt;Journal of Korean Society of Occupational and Environmental Hygiene&lt;/full-title&gt;&lt;/periodical&gt;&lt;pages&gt;65-73&lt;/pages&gt;&lt;volume&gt;24&lt;/volume&gt;&lt;number&gt;1&lt;/number&gt;&lt;dates&gt;&lt;year&gt;2014&lt;/year&gt;&lt;/dates&gt;&lt;isbn&gt;2384-132X&lt;/isbn&gt;&lt;urls&gt;&lt;/urls&gt;&lt;/record&gt;&lt;/Cite&gt;&lt;/EndNote&gt;</w:instrText>
      </w:r>
      <w:r w:rsidR="00C26504">
        <w:fldChar w:fldCharType="separate"/>
      </w:r>
      <w:r w:rsidR="001924AF">
        <w:rPr>
          <w:noProof/>
        </w:rPr>
        <w:t>[31]</w:t>
      </w:r>
      <w:r w:rsidR="00C26504">
        <w:fldChar w:fldCharType="end"/>
      </w:r>
      <w:r>
        <w:t>.</w:t>
      </w:r>
    </w:p>
    <w:p w14:paraId="4B62F9F8" w14:textId="6FD47A4B" w:rsidR="00CB6EE0" w:rsidRDefault="00CB6EE0" w:rsidP="0070659A">
      <w:r>
        <w:lastRenderedPageBreak/>
        <w:t>R programming language</w:t>
      </w:r>
      <w:r w:rsidR="00401756">
        <w:t xml:space="preserve"> </w:t>
      </w:r>
      <w:r w:rsidR="00401756">
        <w:fldChar w:fldCharType="begin"/>
      </w:r>
      <w:r w:rsidR="00401756">
        <w:instrText xml:space="preserve"> ADDIN EN.CITE &lt;EndNote&gt;&lt;Cite&gt;&lt;Author&gt;Ihaka&lt;/Author&gt;&lt;Year&gt;1996&lt;/Year&gt;&lt;RecNum&gt;223&lt;/RecNum&gt;&lt;DisplayText&gt;[32]&lt;/DisplayText&gt;&lt;record&gt;&lt;rec-number&gt;223&lt;/rec-number&gt;&lt;foreign-keys&gt;&lt;key app="EN" db-id="fswpw55e4ewwxaepx2qva006wp0pa50dsadt" timestamp="1625011893"&gt;223&lt;/key&gt;&lt;/foreign-keys&gt;&lt;ref-type name="Journal Article"&gt;17&lt;/ref-type&gt;&lt;contributors&gt;&lt;authors&gt;&lt;author&gt;Ihaka, Ross&lt;/author&gt;&lt;author&gt;Gentleman, Robert&lt;/author&gt;&lt;/authors&gt;&lt;/contributors&gt;&lt;titles&gt;&lt;title&gt;R: a language for data analysis and graphics&lt;/title&gt;&lt;secondary-title&gt;Journal of computational and graphical statistics&lt;/secondary-title&gt;&lt;/titles&gt;&lt;periodical&gt;&lt;full-title&gt;Journal of computational and graphical statistics&lt;/full-title&gt;&lt;/periodical&gt;&lt;pages&gt;299-314&lt;/pages&gt;&lt;volume&gt;5&lt;/volume&gt;&lt;number&gt;3&lt;/number&gt;&lt;dates&gt;&lt;year&gt;1996&lt;/year&gt;&lt;/dates&gt;&lt;isbn&gt;1061-8600&lt;/isbn&gt;&lt;urls&gt;&lt;/urls&gt;&lt;/record&gt;&lt;/Cite&gt;&lt;/EndNote&gt;</w:instrText>
      </w:r>
      <w:r w:rsidR="00401756">
        <w:fldChar w:fldCharType="separate"/>
      </w:r>
      <w:r w:rsidR="00401756">
        <w:rPr>
          <w:noProof/>
        </w:rPr>
        <w:t>[32]</w:t>
      </w:r>
      <w:r w:rsidR="00401756">
        <w:fldChar w:fldCharType="end"/>
      </w:r>
      <w:r>
        <w:t xml:space="preserve"> and R Studio interface</w:t>
      </w:r>
      <w:r w:rsidR="00401756">
        <w:t xml:space="preserve"> </w:t>
      </w:r>
      <w:r w:rsidR="00401756">
        <w:fldChar w:fldCharType="begin"/>
      </w:r>
      <w:r w:rsidR="00401756">
        <w:instrText xml:space="preserve"> ADDIN EN.CITE &lt;EndNote&gt;&lt;Cite&gt;&lt;Author&gt;Team&lt;/Author&gt;&lt;Year&gt;2021&lt;/Year&gt;&lt;RecNum&gt;224&lt;/RecNum&gt;&lt;DisplayText&gt;[33]&lt;/DisplayText&gt;&lt;record&gt;&lt;rec-number&gt;224&lt;/rec-number&gt;&lt;foreign-keys&gt;&lt;key app="EN" db-id="fswpw55e4ewwxaepx2qva006wp0pa50dsadt" timestamp="1625011975"&gt;224&lt;/key&gt;&lt;/foreign-keys&gt;&lt;ref-type name="Web Page"&gt;12&lt;/ref-type&gt;&lt;contributors&gt;&lt;authors&gt;&lt;author&gt;Team, RStudio&lt;/author&gt;&lt;/authors&gt;&lt;/contributors&gt;&lt;titles&gt;&lt;title&gt;RStudio: integrated development for R. RStudio&lt;/title&gt;&lt;secondary-title&gt;Inc., Boston, MA&lt;/secondary-title&gt;&lt;/titles&gt;&lt;periodical&gt;&lt;full-title&gt;Inc., Boston, MA&lt;/full-title&gt;&lt;/periodical&gt;&lt;dates&gt;&lt;year&gt;2021&lt;/year&gt;&lt;/dates&gt;&lt;urls&gt;&lt;related-urls&gt;&lt;url&gt;http://www.rstudio.com/&lt;/url&gt;&lt;/related-urls&gt;&lt;/urls&gt;&lt;/record&gt;&lt;/Cite&gt;&lt;/EndNote&gt;</w:instrText>
      </w:r>
      <w:r w:rsidR="00401756">
        <w:fldChar w:fldCharType="separate"/>
      </w:r>
      <w:r w:rsidR="00401756">
        <w:rPr>
          <w:noProof/>
        </w:rPr>
        <w:t>[33]</w:t>
      </w:r>
      <w:r w:rsidR="00401756">
        <w:fldChar w:fldCharType="end"/>
      </w:r>
      <w:r>
        <w:t xml:space="preserve"> are used to carry out data analysis on the collected data.</w:t>
      </w:r>
      <w:r w:rsidR="00401756">
        <w:t xml:space="preserve"> Link to the Git Hub repository to access a</w:t>
      </w:r>
      <w:r>
        <w:t xml:space="preserve">ll </w:t>
      </w:r>
      <w:r w:rsidR="00401756">
        <w:t>codes and</w:t>
      </w:r>
      <w:r>
        <w:t xml:space="preserve"> data </w:t>
      </w:r>
      <w:r w:rsidR="00401756">
        <w:t xml:space="preserve">that is </w:t>
      </w:r>
      <w:r>
        <w:t xml:space="preserve">used to generate results can be found in the </w:t>
      </w:r>
      <w:r w:rsidR="00401756">
        <w:t>appendix section.</w:t>
      </w:r>
      <w:r>
        <w:t xml:space="preserve"> </w:t>
      </w:r>
    </w:p>
    <w:p w14:paraId="052FA815" w14:textId="4C76C1F1" w:rsidR="00966C53" w:rsidRDefault="004B7F67" w:rsidP="0009659E">
      <w:pPr>
        <w:pStyle w:val="Heading1"/>
        <w:rPr>
          <w:lang w:bidi="fa-IR"/>
        </w:rPr>
      </w:pPr>
      <w:bookmarkStart w:id="21" w:name="_Toc75948976"/>
      <w:r>
        <w:rPr>
          <w:lang w:bidi="fa-IR"/>
        </w:rPr>
        <w:t xml:space="preserve">Results and </w:t>
      </w:r>
      <w:commentRangeStart w:id="22"/>
      <w:commentRangeStart w:id="23"/>
      <w:r>
        <w:rPr>
          <w:lang w:bidi="fa-IR"/>
        </w:rPr>
        <w:t>discussion</w:t>
      </w:r>
      <w:commentRangeEnd w:id="22"/>
      <w:r w:rsidR="00DC2EC3">
        <w:rPr>
          <w:rStyle w:val="CommentReference"/>
          <w:rFonts w:asciiTheme="minorHAnsi" w:eastAsiaTheme="minorHAnsi" w:hAnsiTheme="minorHAnsi" w:cstheme="minorBidi"/>
          <w:color w:val="auto"/>
        </w:rPr>
        <w:commentReference w:id="22"/>
      </w:r>
      <w:commentRangeEnd w:id="23"/>
      <w:r w:rsidR="006217F5">
        <w:rPr>
          <w:rStyle w:val="CommentReference"/>
          <w:rFonts w:asciiTheme="minorHAnsi" w:eastAsiaTheme="minorHAnsi" w:hAnsiTheme="minorHAnsi" w:cstheme="minorBidi"/>
          <w:color w:val="auto"/>
        </w:rPr>
        <w:commentReference w:id="23"/>
      </w:r>
      <w:bookmarkEnd w:id="21"/>
    </w:p>
    <w:p w14:paraId="3858BEB8" w14:textId="44A63410" w:rsidR="006B4EB3" w:rsidRDefault="006B4EB3" w:rsidP="0070659A">
      <w:pPr>
        <w:rPr>
          <w:lang w:bidi="fa-IR"/>
        </w:rPr>
      </w:pPr>
      <w:r>
        <w:rPr>
          <w:lang w:bidi="fa-IR"/>
        </w:rPr>
        <w:t>In this section</w:t>
      </w:r>
      <w:r w:rsidR="00D22E86">
        <w:rPr>
          <w:lang w:bidi="fa-IR"/>
        </w:rPr>
        <w:t>,</w:t>
      </w:r>
      <w:r>
        <w:rPr>
          <w:lang w:bidi="fa-IR"/>
        </w:rPr>
        <w:t xml:space="preserve"> the resul</w:t>
      </w:r>
      <w:r w:rsidR="00D22E86">
        <w:rPr>
          <w:lang w:bidi="fa-IR"/>
        </w:rPr>
        <w:t>ts</w:t>
      </w:r>
      <w:r>
        <w:rPr>
          <w:lang w:bidi="fa-IR"/>
        </w:rPr>
        <w:t xml:space="preserve"> of the experiments carried out on the three different gas-liquid contactors are presented and discussed. </w:t>
      </w:r>
      <w:r w:rsidR="0013139F">
        <w:rPr>
          <w:lang w:bidi="fa-IR"/>
        </w:rPr>
        <w:t xml:space="preserve">The results of the experiments are discussed and compared from two </w:t>
      </w:r>
      <w:r w:rsidR="00CB6EE0">
        <w:rPr>
          <w:lang w:bidi="fa-IR"/>
        </w:rPr>
        <w:t>different</w:t>
      </w:r>
      <w:r w:rsidR="0013139F">
        <w:rPr>
          <w:lang w:bidi="fa-IR"/>
        </w:rPr>
        <w:t xml:space="preserve"> aspects: </w:t>
      </w:r>
      <w:r w:rsidR="00CB6EE0">
        <w:rPr>
          <w:lang w:bidi="fa-IR"/>
        </w:rPr>
        <w:t>economic</w:t>
      </w:r>
      <w:r w:rsidR="0013139F">
        <w:rPr>
          <w:lang w:bidi="fa-IR"/>
        </w:rPr>
        <w:t xml:space="preserve"> and environmental. Particles larger than 300 nm are the main contributors to the solvent loss and thus the maintenance and ongoing costs of the process. Particles smaller than 300 nm can travel much farther and suspend in the atmosphere much longer. They are also able to pass </w:t>
      </w:r>
      <w:r w:rsidR="00CB6EE0">
        <w:rPr>
          <w:lang w:bidi="fa-IR"/>
        </w:rPr>
        <w:t>through</w:t>
      </w:r>
      <w:r w:rsidR="0013139F">
        <w:rPr>
          <w:lang w:bidi="fa-IR"/>
        </w:rPr>
        <w:t xml:space="preserve"> the airways of the </w:t>
      </w:r>
      <w:r w:rsidR="000B2522">
        <w:rPr>
          <w:lang w:bidi="fa-IR"/>
        </w:rPr>
        <w:t xml:space="preserve">air-breathing creatures and cause health issues. </w:t>
      </w:r>
    </w:p>
    <w:p w14:paraId="3EB8F716" w14:textId="4A225E86" w:rsidR="000B2522" w:rsidRDefault="000B2522" w:rsidP="0009659E">
      <w:pPr>
        <w:pStyle w:val="Heading2"/>
        <w:rPr>
          <w:lang w:bidi="fa-IR"/>
        </w:rPr>
      </w:pPr>
      <w:bookmarkStart w:id="24" w:name="_Toc75948977"/>
      <w:r>
        <w:rPr>
          <w:lang w:bidi="fa-IR"/>
        </w:rPr>
        <w:t>Economical</w:t>
      </w:r>
      <w:bookmarkEnd w:id="24"/>
    </w:p>
    <w:p w14:paraId="23911366" w14:textId="13A7FDE1" w:rsidR="00547E10" w:rsidRPr="00547E10" w:rsidRDefault="00547E10" w:rsidP="00547E10">
      <w:pPr>
        <w:rPr>
          <w:lang w:bidi="fa-IR"/>
        </w:rPr>
      </w:pPr>
      <w:r>
        <w:rPr>
          <w:lang w:bidi="fa-IR"/>
        </w:rPr>
        <w:t xml:space="preserve">More than 90 percent of the particulate matter mass </w:t>
      </w:r>
      <w:r w:rsidR="006C684E">
        <w:rPr>
          <w:lang w:bidi="fa-IR"/>
        </w:rPr>
        <w:t>are due to particles larger than 2.5 micron</w:t>
      </w:r>
      <w:r>
        <w:rPr>
          <w:lang w:bidi="fa-IR"/>
        </w:rPr>
        <w:t xml:space="preserve">  </w:t>
      </w:r>
      <w:r>
        <w:rPr>
          <w:lang w:bidi="fa-IR"/>
        </w:rPr>
        <w:fldChar w:fldCharType="begin"/>
      </w:r>
      <w:r w:rsidR="00401756">
        <w:rPr>
          <w:lang w:bidi="fa-IR"/>
        </w:rPr>
        <w:instrText xml:space="preserve"> ADDIN EN.CITE &lt;EndNote&gt;&lt;Cite&gt;&lt;Author&gt;Harrison&lt;/Author&gt;&lt;Year&gt;2016&lt;/Year&gt;&lt;RecNum&gt;216&lt;/RecNum&gt;&lt;DisplayText&gt;[34, 35]&lt;/DisplayText&gt;&lt;record&gt;&lt;rec-number&gt;216&lt;/rec-number&gt;&lt;foreign-keys&gt;&lt;key app="EN" db-id="fswpw55e4ewwxaepx2qva006wp0pa50dsadt" timestamp="1624421114"&gt;216&lt;/key&gt;&lt;/foreign-keys&gt;&lt;ref-type name="Book"&gt;6&lt;/ref-type&gt;&lt;contributors&gt;&lt;authors&gt;&lt;author&gt;Harrison, Roy M&lt;/author&gt;&lt;author&gt;Hester, Ronald E&lt;/author&gt;&lt;author&gt;Querol, Xavier&lt;/author&gt;&lt;/authors&gt;&lt;/contributors&gt;&lt;titles&gt;&lt;title&gt;Airborne Particulate Matter: Sources, Atmospheric Processes and Health&lt;/title&gt;&lt;/titles&gt;&lt;dates&gt;&lt;year&gt;2016&lt;/year&gt;&lt;/dates&gt;&lt;publisher&gt;Royal Society of Chemistry&lt;/publisher&gt;&lt;isbn&gt;1782626581&lt;/isbn&gt;&lt;urls&gt;&lt;/urls&gt;&lt;/record&gt;&lt;/Cite&gt;&lt;Cite&gt;&lt;Author&gt;Kurth&lt;/Author&gt;&lt;Year&gt;2014&lt;/Year&gt;&lt;RecNum&gt;217&lt;/RecNum&gt;&lt;record&gt;&lt;rec-number&gt;217&lt;/rec-number&gt;&lt;foreign-keys&gt;&lt;key app="EN" db-id="fswpw55e4ewwxaepx2qva006wp0pa50dsadt" timestamp="1624421114"&gt;217&lt;/key&gt;&lt;/foreign-keys&gt;&lt;ref-type name="Journal Article"&gt;17&lt;/ref-type&gt;&lt;contributors&gt;&lt;authors&gt;&lt;author&gt;Kurth, Laura M&lt;/author&gt;&lt;author&gt;McCawley, Michael&lt;/author&gt;&lt;author&gt;Hendryx, Michael&lt;/author&gt;&lt;author&gt;Lusk, Stephanie&lt;/author&gt;&lt;/authors&gt;&lt;/contributors&gt;&lt;titles&gt;&lt;title&gt;Atmospheric particulate matter size distribution and concentration in West Virginia coal mining and non-mining areas&lt;/title&gt;&lt;secondary-title&gt;Journal of exposure science &amp;amp; environmental epidemiology&lt;/secondary-title&gt;&lt;/titles&gt;&lt;periodical&gt;&lt;full-title&gt;Journal of exposure science &amp;amp; environmental epidemiology&lt;/full-title&gt;&lt;/periodical&gt;&lt;pages&gt;405-411&lt;/pages&gt;&lt;volume&gt;24&lt;/volume&gt;&lt;number&gt;4&lt;/number&gt;&lt;dates&gt;&lt;year&gt;2014&lt;/year&gt;&lt;/dates&gt;&lt;isbn&gt;1559-064X&lt;/isbn&gt;&lt;urls&gt;&lt;/urls&gt;&lt;/record&gt;&lt;/Cite&gt;&lt;/EndNote&gt;</w:instrText>
      </w:r>
      <w:r>
        <w:rPr>
          <w:lang w:bidi="fa-IR"/>
        </w:rPr>
        <w:fldChar w:fldCharType="separate"/>
      </w:r>
      <w:r w:rsidR="00401756">
        <w:rPr>
          <w:noProof/>
          <w:lang w:bidi="fa-IR"/>
        </w:rPr>
        <w:t>[34, 35]</w:t>
      </w:r>
      <w:r>
        <w:rPr>
          <w:lang w:bidi="fa-IR"/>
        </w:rPr>
        <w:fldChar w:fldCharType="end"/>
      </w:r>
      <w:r w:rsidR="006C684E">
        <w:rPr>
          <w:lang w:bidi="fa-IR"/>
        </w:rPr>
        <w:t>. Particles larger than 10 microns are effectively removed from the exhaust system implementing conventional demisters or cyclones</w:t>
      </w:r>
      <w:r w:rsidR="003C7736">
        <w:rPr>
          <w:lang w:bidi="fa-IR"/>
        </w:rPr>
        <w:t xml:space="preserve"> </w:t>
      </w:r>
      <w:r w:rsidR="003C7736">
        <w:rPr>
          <w:lang w:bidi="fa-IR"/>
        </w:rPr>
        <w:fldChar w:fldCharType="begin"/>
      </w:r>
      <w:r w:rsidR="003C7736">
        <w:rPr>
          <w:lang w:bidi="fa-IR"/>
        </w:rPr>
        <w:instrText xml:space="preserve"> ADDIN EN.CITE &lt;EndNote&gt;&lt;Cite&gt;&lt;Author&gt;McMurry&lt;/Author&gt;&lt;Year&gt;2000&lt;/Year&gt;&lt;RecNum&gt;199&lt;/RecNum&gt;&lt;DisplayText&gt;[30]&lt;/DisplayText&gt;&lt;record&gt;&lt;rec-number&gt;199&lt;/rec-number&gt;&lt;foreign-keys&gt;&lt;key app="EN" db-id="fswpw55e4ewwxaepx2qva006wp0pa50dsadt" timestamp="1623115710"&gt;199&lt;/key&gt;&lt;/foreign-keys&gt;&lt;ref-type name="Journal Article"&gt;17&lt;/ref-type&gt;&lt;contributors&gt;&lt;authors&gt;&lt;author&gt;McMurry, Peter H&lt;/author&gt;&lt;/authors&gt;&lt;/contributors&gt;&lt;titles&gt;&lt;title&gt;A review of atmospheric aerosol measurements&lt;/title&gt;&lt;secondary-title&gt;Atmospheric Environment&lt;/secondary-title&gt;&lt;/titles&gt;&lt;periodical&gt;&lt;full-title&gt;Atmospheric Environment&lt;/full-title&gt;&lt;/periodical&gt;&lt;pages&gt;1959-1999&lt;/pages&gt;&lt;volume&gt;34&lt;/volume&gt;&lt;number&gt;12-14&lt;/number&gt;&lt;dates&gt;&lt;year&gt;2000&lt;/year&gt;&lt;/dates&gt;&lt;isbn&gt;1352-2310&lt;/isbn&gt;&lt;urls&gt;&lt;/urls&gt;&lt;/record&gt;&lt;/Cite&gt;&lt;/EndNote&gt;</w:instrText>
      </w:r>
      <w:r w:rsidR="003C7736">
        <w:rPr>
          <w:lang w:bidi="fa-IR"/>
        </w:rPr>
        <w:fldChar w:fldCharType="separate"/>
      </w:r>
      <w:r w:rsidR="003C7736">
        <w:rPr>
          <w:noProof/>
          <w:lang w:bidi="fa-IR"/>
        </w:rPr>
        <w:t>[30]</w:t>
      </w:r>
      <w:r w:rsidR="003C7736">
        <w:rPr>
          <w:lang w:bidi="fa-IR"/>
        </w:rPr>
        <w:fldChar w:fldCharType="end"/>
      </w:r>
      <w:r w:rsidR="006C684E">
        <w:rPr>
          <w:lang w:bidi="fa-IR"/>
        </w:rPr>
        <w:t xml:space="preserve">. </w:t>
      </w:r>
      <w:r w:rsidR="00F7794B">
        <w:rPr>
          <w:lang w:bidi="fa-IR"/>
        </w:rPr>
        <w:t>So,</w:t>
      </w:r>
      <w:r w:rsidR="006C684E">
        <w:rPr>
          <w:lang w:bidi="fa-IR"/>
        </w:rPr>
        <w:t xml:space="preserve"> in </w:t>
      </w:r>
      <w:r w:rsidR="00CB6EE0">
        <w:rPr>
          <w:lang w:bidi="fa-IR"/>
        </w:rPr>
        <w:t>this</w:t>
      </w:r>
      <w:r w:rsidR="006C684E">
        <w:rPr>
          <w:lang w:bidi="fa-IR"/>
        </w:rPr>
        <w:t xml:space="preserve"> study the main contributor to solvent loss is con</w:t>
      </w:r>
      <w:r w:rsidR="0060724B">
        <w:rPr>
          <w:lang w:bidi="fa-IR"/>
        </w:rPr>
        <w:t>sidered particles within the range of 2.5 to 10 microns.</w:t>
      </w:r>
    </w:p>
    <w:p w14:paraId="02FB1BBD" w14:textId="02EC4FAB" w:rsidR="006B4EB3" w:rsidRDefault="006B4EB3" w:rsidP="0009659E">
      <w:pPr>
        <w:pStyle w:val="Heading3"/>
        <w:rPr>
          <w:lang w:bidi="fa-IR"/>
        </w:rPr>
      </w:pPr>
      <w:bookmarkStart w:id="25" w:name="_Toc75948978"/>
      <w:r>
        <w:rPr>
          <w:lang w:bidi="fa-IR"/>
        </w:rPr>
        <w:t>RLS</w:t>
      </w:r>
      <w:bookmarkEnd w:id="25"/>
    </w:p>
    <w:p w14:paraId="07350178" w14:textId="5003426A" w:rsidR="004B7F67" w:rsidRDefault="004B7F67" w:rsidP="0070659A">
      <w:pPr>
        <w:rPr>
          <w:lang w:bidi="fa-IR"/>
        </w:rPr>
      </w:pPr>
      <w:r>
        <w:rPr>
          <w:lang w:bidi="fa-IR"/>
        </w:rPr>
        <w:t>The first air capture device to investigate is the innovative Rotating Liquid Sheet (RLS). The device uses a rotating sl</w:t>
      </w:r>
      <w:r w:rsidR="00D22E86">
        <w:rPr>
          <w:lang w:bidi="fa-IR"/>
        </w:rPr>
        <w:t>ot</w:t>
      </w:r>
      <w:r>
        <w:rPr>
          <w:lang w:bidi="fa-IR"/>
        </w:rPr>
        <w:t xml:space="preserve">ted tube to project sheets of liquid in a spiral form, and thus </w:t>
      </w:r>
      <w:r w:rsidR="00D22E86">
        <w:rPr>
          <w:lang w:bidi="fa-IR"/>
        </w:rPr>
        <w:t>RLS does not use any type of</w:t>
      </w:r>
      <w:r>
        <w:rPr>
          <w:lang w:bidi="fa-IR"/>
        </w:rPr>
        <w:t xml:space="preserve"> packing; the air gets into contact with very thin rotating sheets of the solvent and because the sheets are spiral</w:t>
      </w:r>
      <w:r w:rsidR="00D22E86">
        <w:rPr>
          <w:lang w:bidi="fa-IR"/>
        </w:rPr>
        <w:t xml:space="preserve"> and spinning</w:t>
      </w:r>
      <w:r>
        <w:rPr>
          <w:lang w:bidi="fa-IR"/>
        </w:rPr>
        <w:t>, they</w:t>
      </w:r>
      <w:r w:rsidR="00D22E86">
        <w:rPr>
          <w:lang w:bidi="fa-IR"/>
        </w:rPr>
        <w:t xml:space="preserve"> also</w:t>
      </w:r>
      <w:r>
        <w:rPr>
          <w:lang w:bidi="fa-IR"/>
        </w:rPr>
        <w:t xml:space="preserve"> result in a pumping effect</w:t>
      </w:r>
      <w:r w:rsidR="00D22E86">
        <w:rPr>
          <w:lang w:bidi="fa-IR"/>
        </w:rPr>
        <w:t xml:space="preserve"> which lowers the pressure drop across the whole system</w:t>
      </w:r>
      <w:r w:rsidR="001924AF">
        <w:rPr>
          <w:lang w:bidi="fa-IR"/>
        </w:rPr>
        <w:t xml:space="preserve"> </w:t>
      </w:r>
      <w:r w:rsidR="003C7736">
        <w:rPr>
          <w:lang w:bidi="fa-IR"/>
        </w:rPr>
        <w:fldChar w:fldCharType="begin"/>
      </w:r>
      <w:r w:rsidR="003C7736">
        <w:rPr>
          <w:lang w:bidi="fa-IR"/>
        </w:rPr>
        <w:instrText xml:space="preserve"> ADDIN EN.CITE &lt;EndNote&gt;&lt;Cite&gt;&lt;Author&gt;Wardhaugh&lt;/Author&gt;&lt;Year&gt;2017&lt;/Year&gt;&lt;RecNum&gt;202&lt;/RecNum&gt;&lt;DisplayText&gt;[13]&lt;/DisplayText&gt;&lt;record&gt;&lt;rec-number&gt;202&lt;/rec-number&gt;&lt;foreign-keys&gt;&lt;key app="EN" db-id="fswpw55e4ewwxaepx2qva006wp0pa50dsadt" timestamp="1623123103"&gt;202&lt;/key&gt;&lt;/foreign-keys&gt;&lt;ref-type name="Journal Article"&gt;17&lt;/ref-type&gt;&lt;contributors&gt;&lt;authors&gt;&lt;author&gt;Wardhaugh, Leigh T&lt;/author&gt;&lt;author&gt;Solnordal, Christopher B&lt;/author&gt;&lt;author&gt;Allport, Andrew&lt;/author&gt;&lt;/authors&gt;&lt;/contributors&gt;&lt;titles&gt;&lt;title&gt;Design and performance of the rotating liquid sheet contactor&lt;/title&gt;&lt;secondary-title&gt;Chemical Engineering and Processing: Process Intensification&lt;/secondary-title&gt;&lt;/titles&gt;&lt;periodical&gt;&lt;full-title&gt;Chemical Engineering and Processing: Process Intensification&lt;/full-title&gt;&lt;/periodical&gt;&lt;pages&gt;102-117&lt;/pages&gt;&lt;volume&gt;113&lt;/volume&gt;&lt;dates&gt;&lt;year&gt;2017&lt;/year&gt;&lt;/dates&gt;&lt;isbn&gt;0255-2701&lt;/isbn&gt;&lt;urls&gt;&lt;/urls&gt;&lt;/record&gt;&lt;/Cite&gt;&lt;/EndNote&gt;</w:instrText>
      </w:r>
      <w:r w:rsidR="003C7736">
        <w:rPr>
          <w:lang w:bidi="fa-IR"/>
        </w:rPr>
        <w:fldChar w:fldCharType="separate"/>
      </w:r>
      <w:r w:rsidR="003C7736">
        <w:rPr>
          <w:noProof/>
          <w:lang w:bidi="fa-IR"/>
        </w:rPr>
        <w:t>[13]</w:t>
      </w:r>
      <w:r w:rsidR="003C7736">
        <w:rPr>
          <w:lang w:bidi="fa-IR"/>
        </w:rPr>
        <w:fldChar w:fldCharType="end"/>
      </w:r>
      <w:r>
        <w:rPr>
          <w:lang w:bidi="fa-IR"/>
        </w:rPr>
        <w:t xml:space="preserve">. </w:t>
      </w:r>
    </w:p>
    <w:p w14:paraId="2817CAA7" w14:textId="4F405718" w:rsidR="003C7736" w:rsidRDefault="003C7736" w:rsidP="0070659A">
      <w:pPr>
        <w:rPr>
          <w:lang w:bidi="fa-IR"/>
        </w:rPr>
      </w:pPr>
      <w:r>
        <w:rPr>
          <w:lang w:bidi="fa-IR"/>
        </w:rPr>
        <w:t xml:space="preserve">The correlation between different parameters were checked using </w:t>
      </w:r>
      <w:r w:rsidRPr="0057754E">
        <w:rPr>
          <w:lang w:bidi="fa-IR"/>
        </w:rPr>
        <w:t>(PPMCC)</w:t>
      </w:r>
      <w:r>
        <w:rPr>
          <w:lang w:bidi="fa-IR"/>
        </w:rPr>
        <w:t xml:space="preserve"> method </w:t>
      </w:r>
      <w:r>
        <w:rPr>
          <w:lang w:bidi="fa-IR"/>
        </w:rPr>
        <w:fldChar w:fldCharType="begin"/>
      </w:r>
      <w:r w:rsidR="00401756">
        <w:rPr>
          <w:lang w:bidi="fa-IR"/>
        </w:rPr>
        <w:instrText xml:space="preserve"> ADDIN EN.CITE &lt;EndNote&gt;&lt;Cite&gt;&lt;Author&gt;Pearson&lt;/Author&gt;&lt;Year&gt;1895&lt;/Year&gt;&lt;RecNum&gt;218&lt;/RecNum&gt;&lt;DisplayText&gt;[36, 37]&lt;/DisplayText&gt;&lt;record&gt;&lt;rec-number&gt;218&lt;/rec-number&gt;&lt;foreign-keys&gt;&lt;key app="EN" db-id="fswpw55e4ewwxaepx2qva006wp0pa50dsadt" timestamp="1624421896"&gt;218&lt;/key&gt;&lt;/foreign-keys&gt;&lt;ref-type name="Generic"&gt;13&lt;/ref-type&gt;&lt;contributors&gt;&lt;authors&gt;&lt;author&gt;Pearson, K&lt;/author&gt;&lt;/authors&gt;&lt;/contributors&gt;&lt;titles&gt;&lt;title&gt;Notes on Regression and Inheritance in the Case of Two Parents Proceedings of the Royal Society of London, 58, 240-242&lt;/title&gt;&lt;/titles&gt;&lt;dates&gt;&lt;year&gt;1895&lt;/year&gt;&lt;/dates&gt;&lt;publisher&gt;ed&lt;/publisher&gt;&lt;urls&gt;&lt;/urls&gt;&lt;/record&gt;&lt;/Cite&gt;&lt;Cite&gt;&lt;Author&gt;Benesty&lt;/Author&gt;&lt;Year&gt;2009&lt;/Year&gt;&lt;RecNum&gt;219&lt;/RecNum&gt;&lt;record&gt;&lt;rec-number&gt;219&lt;/rec-number&gt;&lt;foreign-keys&gt;&lt;key app="EN" db-id="fswpw55e4ewwxaepx2qva006wp0pa50dsadt" timestamp="1624421957"&gt;219&lt;/key&gt;&lt;/foreign-keys&gt;&lt;ref-type name="Book Section"&gt;5&lt;/ref-type&gt;&lt;contributors&gt;&lt;authors&gt;&lt;author&gt;Benesty, Jacob&lt;/author&gt;&lt;author&gt;Chen, Jingdong&lt;/author&gt;&lt;author&gt;Huang, Yiteng&lt;/author&gt;&lt;author&gt;Cohen, Israel&lt;/author&gt;&lt;/authors&gt;&lt;/contributors&gt;&lt;titles&gt;&lt;title&gt;Pearson correlation coefficient&lt;/title&gt;&lt;secondary-title&gt;Noise reduction in speech processing&lt;/secondary-title&gt;&lt;/titles&gt;&lt;pages&gt;1-4&lt;/pages&gt;&lt;dates&gt;&lt;year&gt;2009&lt;/year&gt;&lt;/dates&gt;&lt;publisher&gt;Springer&lt;/publisher&gt;&lt;urls&gt;&lt;/urls&gt;&lt;/record&gt;&lt;/Cite&gt;&lt;/EndNote&gt;</w:instrText>
      </w:r>
      <w:r>
        <w:rPr>
          <w:lang w:bidi="fa-IR"/>
        </w:rPr>
        <w:fldChar w:fldCharType="separate"/>
      </w:r>
      <w:r w:rsidR="00401756">
        <w:rPr>
          <w:noProof/>
          <w:lang w:bidi="fa-IR"/>
        </w:rPr>
        <w:t>[36, 37]</w:t>
      </w:r>
      <w:r>
        <w:rPr>
          <w:lang w:bidi="fa-IR"/>
        </w:rPr>
        <w:fldChar w:fldCharType="end"/>
      </w:r>
      <w:r>
        <w:rPr>
          <w:lang w:bidi="fa-IR"/>
        </w:rPr>
        <w:t xml:space="preserve">. </w:t>
      </w:r>
      <w:r w:rsidR="00AE50F3">
        <w:rPr>
          <w:lang w:bidi="fa-IR"/>
        </w:rPr>
        <w:t xml:space="preserve">The </w:t>
      </w:r>
      <w:r w:rsidR="00CB6EE0">
        <w:rPr>
          <w:lang w:bidi="fa-IR"/>
        </w:rPr>
        <w:t>color-coded</w:t>
      </w:r>
      <w:r w:rsidR="00AE50F3">
        <w:rPr>
          <w:lang w:bidi="fa-IR"/>
        </w:rPr>
        <w:t xml:space="preserve"> plot showing the correlations can be found in the Appendix section. This study investigates meaningful </w:t>
      </w:r>
      <w:r w:rsidR="00CB6EE0">
        <w:rPr>
          <w:lang w:bidi="fa-IR"/>
        </w:rPr>
        <w:t xml:space="preserve">PPMCC </w:t>
      </w:r>
      <w:r w:rsidR="00AE50F3">
        <w:rPr>
          <w:lang w:bidi="fa-IR"/>
        </w:rPr>
        <w:t xml:space="preserve">correlations with an absolute value of greater than 0.5.  </w:t>
      </w:r>
    </w:p>
    <w:p w14:paraId="4F5B21FE" w14:textId="5EEA2722" w:rsidR="00575FDB" w:rsidRDefault="00575FDB" w:rsidP="00F7794B">
      <w:pPr>
        <w:rPr>
          <w:lang w:bidi="fa-IR"/>
        </w:rPr>
      </w:pPr>
      <w:r>
        <w:rPr>
          <w:lang w:bidi="fa-IR"/>
        </w:rPr>
        <w:t xml:space="preserve">Figure 2 shows the effect of </w:t>
      </w:r>
      <w:r w:rsidR="00CA6265">
        <w:rPr>
          <w:lang w:bidi="fa-IR"/>
        </w:rPr>
        <w:t>air flowrate</w:t>
      </w:r>
      <w:r>
        <w:rPr>
          <w:lang w:bidi="fa-IR"/>
        </w:rPr>
        <w:t xml:space="preserve"> on the solvent drift. The vertical axis shows the </w:t>
      </w:r>
      <w:r w:rsidR="00F7794B">
        <w:rPr>
          <w:lang w:bidi="fa-IR"/>
        </w:rPr>
        <w:t>fraction mass</w:t>
      </w:r>
      <w:r>
        <w:rPr>
          <w:lang w:bidi="fa-IR"/>
        </w:rPr>
        <w:t xml:space="preserve"> of solvent that escapes the contactor </w:t>
      </w:r>
      <w:r w:rsidR="001310EE">
        <w:rPr>
          <w:lang w:bidi="fa-IR"/>
        </w:rPr>
        <w:t>per unit mass of solvent in the contactor.</w:t>
      </w:r>
      <w:r>
        <w:rPr>
          <w:lang w:bidi="fa-IR"/>
        </w:rPr>
        <w:t xml:space="preserve"> The grey a</w:t>
      </w:r>
      <w:r w:rsidR="00D22E86">
        <w:rPr>
          <w:lang w:bidi="fa-IR"/>
        </w:rPr>
        <w:t>re</w:t>
      </w:r>
      <w:r>
        <w:rPr>
          <w:lang w:bidi="fa-IR"/>
        </w:rPr>
        <w:t xml:space="preserve">a shows the </w:t>
      </w:r>
      <w:r w:rsidR="001310EE">
        <w:rPr>
          <w:lang w:bidi="fa-IR"/>
        </w:rPr>
        <w:t>95% confidence interval. The graph shows that the air</w:t>
      </w:r>
      <w:r w:rsidR="00CA6265">
        <w:rPr>
          <w:lang w:bidi="fa-IR"/>
        </w:rPr>
        <w:t xml:space="preserve"> flowrate</w:t>
      </w:r>
      <w:r w:rsidR="001310EE">
        <w:rPr>
          <w:lang w:bidi="fa-IR"/>
        </w:rPr>
        <w:t xml:space="preserve"> has a slight effect on the drift; however, the limited number of experiments carried out on RLS makes it difficult to decide </w:t>
      </w:r>
      <w:r w:rsidR="00CB6EE0">
        <w:rPr>
          <w:lang w:bidi="fa-IR"/>
        </w:rPr>
        <w:t>whether</w:t>
      </w:r>
      <w:r w:rsidR="001310EE">
        <w:rPr>
          <w:lang w:bidi="fa-IR"/>
        </w:rPr>
        <w:t xml:space="preserve"> the effect is statistically significant.</w:t>
      </w:r>
      <w:r w:rsidR="00F7794B">
        <w:rPr>
          <w:lang w:bidi="fa-IR"/>
        </w:rPr>
        <w:t xml:space="preserve"> A second-degree polynomial smoothing line seems to show a decline in the solvent drift with increasing air flowrate. </w:t>
      </w:r>
      <w:r w:rsidR="001310EE">
        <w:rPr>
          <w:lang w:bidi="fa-IR"/>
        </w:rPr>
        <w:t xml:space="preserve">The RLS was equipped with a cyclone scrubber to remove large droplets in the outlet, </w:t>
      </w:r>
      <w:r w:rsidR="00D22E86">
        <w:rPr>
          <w:lang w:bidi="fa-IR"/>
        </w:rPr>
        <w:t>which</w:t>
      </w:r>
      <w:r w:rsidR="001310EE">
        <w:rPr>
          <w:lang w:bidi="fa-IR"/>
        </w:rPr>
        <w:t xml:space="preserve"> may be the key reason why the drift does not change considerably </w:t>
      </w:r>
      <w:r w:rsidR="00F7794B">
        <w:rPr>
          <w:lang w:bidi="fa-IR"/>
        </w:rPr>
        <w:t xml:space="preserve">or decreases </w:t>
      </w:r>
      <w:r w:rsidR="001310EE">
        <w:rPr>
          <w:lang w:bidi="fa-IR"/>
        </w:rPr>
        <w:t>with increasing intake air velocity.</w:t>
      </w:r>
      <w:r w:rsidR="00F7794B">
        <w:rPr>
          <w:lang w:bidi="fa-IR"/>
        </w:rPr>
        <w:t xml:space="preserve"> </w:t>
      </w:r>
    </w:p>
    <w:p w14:paraId="5EC9565F" w14:textId="349B155B" w:rsidR="00575FDB" w:rsidRDefault="000E1EE9" w:rsidP="00575FDB">
      <w:pPr>
        <w:keepNext/>
      </w:pPr>
      <w:r w:rsidRPr="000E1EE9">
        <w:lastRenderedPageBreak/>
        <w:drawing>
          <wp:inline distT="0" distB="0" distL="0" distR="0" wp14:anchorId="359479A1" wp14:editId="486DBA91">
            <wp:extent cx="5731510" cy="46837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683760"/>
                    </a:xfrm>
                    <a:prstGeom prst="rect">
                      <a:avLst/>
                    </a:prstGeom>
                  </pic:spPr>
                </pic:pic>
              </a:graphicData>
            </a:graphic>
          </wp:inline>
        </w:drawing>
      </w:r>
    </w:p>
    <w:p w14:paraId="4E1F3589" w14:textId="1E2A1D9B" w:rsidR="00575FDB" w:rsidRDefault="00575FDB" w:rsidP="00575FDB">
      <w:pPr>
        <w:pStyle w:val="Caption"/>
        <w:rPr>
          <w:lang w:bidi="fa-IR"/>
        </w:rPr>
      </w:pPr>
      <w:commentRangeStart w:id="26"/>
      <w:commentRangeStart w:id="27"/>
      <w:commentRangeStart w:id="28"/>
      <w:r>
        <w:t xml:space="preserve">Figure </w:t>
      </w:r>
      <w:fldSimple w:instr=" SEQ Figure \* ARABIC ">
        <w:r w:rsidR="002C3110">
          <w:rPr>
            <w:noProof/>
          </w:rPr>
          <w:t>2</w:t>
        </w:r>
      </w:fldSimple>
      <w:r>
        <w:t xml:space="preserve">Effect of intake air velocity on </w:t>
      </w:r>
      <w:r w:rsidR="00D22E86">
        <w:t xml:space="preserve">the </w:t>
      </w:r>
      <w:r>
        <w:t>solvent drift in RLS</w:t>
      </w:r>
      <w:commentRangeEnd w:id="26"/>
      <w:r w:rsidR="009305B6">
        <w:rPr>
          <w:rStyle w:val="CommentReference"/>
          <w:i w:val="0"/>
          <w:iCs w:val="0"/>
          <w:color w:val="auto"/>
        </w:rPr>
        <w:commentReference w:id="26"/>
      </w:r>
      <w:commentRangeEnd w:id="27"/>
      <w:r w:rsidR="00CA6265">
        <w:rPr>
          <w:rStyle w:val="CommentReference"/>
          <w:i w:val="0"/>
          <w:iCs w:val="0"/>
          <w:color w:val="auto"/>
        </w:rPr>
        <w:commentReference w:id="27"/>
      </w:r>
      <w:commentRangeEnd w:id="28"/>
      <w:r w:rsidR="00CA6265">
        <w:rPr>
          <w:rStyle w:val="CommentReference"/>
          <w:i w:val="0"/>
          <w:iCs w:val="0"/>
          <w:color w:val="auto"/>
        </w:rPr>
        <w:commentReference w:id="28"/>
      </w:r>
    </w:p>
    <w:p w14:paraId="3FD87062" w14:textId="77777777" w:rsidR="000A7B63" w:rsidRDefault="000A7B63">
      <w:pPr>
        <w:rPr>
          <w:lang w:bidi="fa-IR"/>
        </w:rPr>
      </w:pPr>
      <w:r>
        <w:rPr>
          <w:lang w:bidi="fa-IR"/>
        </w:rPr>
        <w:br w:type="page"/>
      </w:r>
    </w:p>
    <w:p w14:paraId="34CF24BF" w14:textId="7C32F664" w:rsidR="00F7794B" w:rsidRDefault="001310EE" w:rsidP="00F7794B">
      <w:pPr>
        <w:rPr>
          <w:lang w:bidi="fa-IR"/>
        </w:rPr>
      </w:pPr>
      <w:r>
        <w:rPr>
          <w:lang w:bidi="fa-IR"/>
        </w:rPr>
        <w:lastRenderedPageBreak/>
        <w:t>Figure 3 shows PM10 emissions in the outlet of RLS. As air velocity increases more volume of air passes through the device and also</w:t>
      </w:r>
      <w:r w:rsidR="006B4EB3">
        <w:rPr>
          <w:lang w:bidi="fa-IR"/>
        </w:rPr>
        <w:t xml:space="preserve"> noting</w:t>
      </w:r>
      <w:r>
        <w:rPr>
          <w:lang w:bidi="fa-IR"/>
        </w:rPr>
        <w:t xml:space="preserve"> the </w:t>
      </w:r>
      <w:r w:rsidR="00401756" w:rsidRPr="006B4EB3">
        <w:rPr>
          <w:lang w:bidi="fa-IR"/>
        </w:rPr>
        <w:t>centrif</w:t>
      </w:r>
      <w:r w:rsidR="00401756">
        <w:rPr>
          <w:lang w:bidi="fa-IR"/>
        </w:rPr>
        <w:t>ugal</w:t>
      </w:r>
      <w:r w:rsidR="006B4EB3" w:rsidRPr="006B4EB3">
        <w:rPr>
          <w:lang w:bidi="fa-IR"/>
        </w:rPr>
        <w:t xml:space="preserve"> force is </w:t>
      </w:r>
      <w:commentRangeStart w:id="29"/>
      <w:commentRangeStart w:id="30"/>
      <w:r w:rsidR="006B4EB3" w:rsidRPr="006B4EB3">
        <w:rPr>
          <w:lang w:bidi="fa-IR"/>
        </w:rPr>
        <w:t xml:space="preserve">proportional </w:t>
      </w:r>
      <w:commentRangeEnd w:id="29"/>
      <w:r w:rsidR="0071049D">
        <w:rPr>
          <w:rStyle w:val="CommentReference"/>
        </w:rPr>
        <w:commentReference w:id="29"/>
      </w:r>
      <w:commentRangeEnd w:id="30"/>
      <w:r w:rsidR="00F7794B">
        <w:rPr>
          <w:rStyle w:val="CommentReference"/>
        </w:rPr>
        <w:commentReference w:id="30"/>
      </w:r>
      <w:r w:rsidR="006B4EB3" w:rsidRPr="006B4EB3">
        <w:rPr>
          <w:lang w:bidi="fa-IR"/>
        </w:rPr>
        <w:t>to the square of the velocity, implying that a doubling of speed will require four times the centripetal force to keep the motion in a circle</w:t>
      </w:r>
      <w:r w:rsidR="006B4EB3">
        <w:rPr>
          <w:lang w:bidi="fa-IR"/>
        </w:rPr>
        <w:t xml:space="preserve">. </w:t>
      </w:r>
      <w:proofErr w:type="gramStart"/>
      <w:r w:rsidR="006B4EB3">
        <w:rPr>
          <w:lang w:bidi="fa-IR"/>
        </w:rPr>
        <w:t>So</w:t>
      </w:r>
      <w:proofErr w:type="gramEnd"/>
      <w:r w:rsidR="006B4EB3">
        <w:rPr>
          <w:lang w:bidi="fa-IR"/>
        </w:rPr>
        <w:t xml:space="preserve"> when the </w:t>
      </w:r>
      <w:r>
        <w:rPr>
          <w:lang w:bidi="fa-IR"/>
        </w:rPr>
        <w:t xml:space="preserve">velocity of air going </w:t>
      </w:r>
      <w:r w:rsidR="006B4EB3">
        <w:rPr>
          <w:lang w:bidi="fa-IR"/>
        </w:rPr>
        <w:t>through</w:t>
      </w:r>
      <w:r>
        <w:rPr>
          <w:lang w:bidi="fa-IR"/>
        </w:rPr>
        <w:t xml:space="preserve"> t</w:t>
      </w:r>
      <w:r w:rsidR="006B4EB3">
        <w:rPr>
          <w:lang w:bidi="fa-IR"/>
        </w:rPr>
        <w:t>h</w:t>
      </w:r>
      <w:r>
        <w:rPr>
          <w:lang w:bidi="fa-IR"/>
        </w:rPr>
        <w:t>e cyclon</w:t>
      </w:r>
      <w:r w:rsidR="006B4EB3">
        <w:rPr>
          <w:lang w:bidi="fa-IR"/>
        </w:rPr>
        <w:t>e</w:t>
      </w:r>
      <w:r>
        <w:rPr>
          <w:lang w:bidi="fa-IR"/>
        </w:rPr>
        <w:t xml:space="preserve"> increases the</w:t>
      </w:r>
      <w:r w:rsidR="006B4EB3">
        <w:rPr>
          <w:lang w:bidi="fa-IR"/>
        </w:rPr>
        <w:t xml:space="preserve"> larger and heavier particles are removed more </w:t>
      </w:r>
      <w:commentRangeStart w:id="31"/>
      <w:r w:rsidR="006B4EB3">
        <w:rPr>
          <w:lang w:bidi="fa-IR"/>
        </w:rPr>
        <w:t>effe</w:t>
      </w:r>
      <w:r w:rsidR="00401756">
        <w:rPr>
          <w:lang w:bidi="fa-IR"/>
        </w:rPr>
        <w:t>c</w:t>
      </w:r>
      <w:r w:rsidR="006B4EB3">
        <w:rPr>
          <w:lang w:bidi="fa-IR"/>
        </w:rPr>
        <w:t>t</w:t>
      </w:r>
      <w:r w:rsidR="00401756">
        <w:rPr>
          <w:lang w:bidi="fa-IR"/>
        </w:rPr>
        <w:t>ive</w:t>
      </w:r>
      <w:r w:rsidR="006B4EB3">
        <w:rPr>
          <w:lang w:bidi="fa-IR"/>
        </w:rPr>
        <w:t xml:space="preserve">ly </w:t>
      </w:r>
      <w:commentRangeEnd w:id="31"/>
      <w:r w:rsidR="009305B6">
        <w:rPr>
          <w:rStyle w:val="CommentReference"/>
        </w:rPr>
        <w:commentReference w:id="31"/>
      </w:r>
      <w:r w:rsidR="006B4EB3">
        <w:rPr>
          <w:lang w:bidi="fa-IR"/>
        </w:rPr>
        <w:t xml:space="preserve">in the </w:t>
      </w:r>
      <w:commentRangeStart w:id="32"/>
      <w:r w:rsidR="006B4EB3">
        <w:rPr>
          <w:lang w:bidi="fa-IR"/>
        </w:rPr>
        <w:t>cyclone</w:t>
      </w:r>
      <w:commentRangeEnd w:id="32"/>
      <w:r w:rsidR="00EF6E33">
        <w:rPr>
          <w:rStyle w:val="CommentReference"/>
        </w:rPr>
        <w:commentReference w:id="32"/>
      </w:r>
      <w:r w:rsidR="006B4EB3">
        <w:rPr>
          <w:lang w:bidi="fa-IR"/>
        </w:rPr>
        <w:t xml:space="preserve">. </w:t>
      </w:r>
      <w:r w:rsidR="00F7794B">
        <w:rPr>
          <w:lang w:bidi="fa-IR"/>
        </w:rPr>
        <w:t>As mentioned above, the most effective removal mechanism</w:t>
      </w:r>
      <w:r w:rsidR="00401756">
        <w:rPr>
          <w:lang w:bidi="fa-IR"/>
        </w:rPr>
        <w:t>s</w:t>
      </w:r>
      <w:r w:rsidR="00F7794B">
        <w:rPr>
          <w:lang w:bidi="fa-IR"/>
        </w:rPr>
        <w:t xml:space="preserve"> for particles larger than 5 microns </w:t>
      </w:r>
      <w:r w:rsidR="00401756">
        <w:rPr>
          <w:lang w:bidi="fa-IR"/>
        </w:rPr>
        <w:t>are</w:t>
      </w:r>
      <w:r w:rsidR="00F7794B">
        <w:rPr>
          <w:lang w:bidi="fa-IR"/>
        </w:rPr>
        <w:t xml:space="preserve"> impaction and gravitational sedimentation. The cyclone works based on centrifugal force on the particles. The centrifugal force increases with the increasing air flowrate and thus particles are collected more effectively in the cyclone. This effect is well studied in the previous literature </w:t>
      </w:r>
      <w:r w:rsidR="00F7794B">
        <w:rPr>
          <w:lang w:bidi="fa-IR"/>
        </w:rPr>
        <w:fldChar w:fldCharType="begin">
          <w:fldData xml:space="preserve">PEVuZE5vdGU+PENpdGU+PEF1dGhvcj5KaTwvQXV0aG9yPjxZZWFyPjIwMDk8L1llYXI+PFJlY051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=
</w:fldData>
        </w:fldChar>
      </w:r>
      <w:r w:rsidR="00401756">
        <w:rPr>
          <w:lang w:bidi="fa-IR"/>
        </w:rPr>
        <w:instrText xml:space="preserve"> ADDIN EN.CITE </w:instrText>
      </w:r>
      <w:r w:rsidR="00401756">
        <w:rPr>
          <w:lang w:bidi="fa-IR"/>
        </w:rPr>
        <w:fldChar w:fldCharType="begin">
          <w:fldData xml:space="preserve">PEVuZE5vdGU+PENpdGU+PEF1dGhvcj5KaTwvQXV0aG9yPjxZZWFyPjIwMDk8L1llYXI+PFJlY051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=
</w:fldData>
        </w:fldChar>
      </w:r>
      <w:r w:rsidR="00401756">
        <w:rPr>
          <w:lang w:bidi="fa-IR"/>
        </w:rPr>
        <w:instrText xml:space="preserve"> ADDIN EN.CITE.DATA </w:instrText>
      </w:r>
      <w:r w:rsidR="00401756">
        <w:rPr>
          <w:lang w:bidi="fa-IR"/>
        </w:rPr>
      </w:r>
      <w:r w:rsidR="00401756">
        <w:rPr>
          <w:lang w:bidi="fa-IR"/>
        </w:rPr>
        <w:fldChar w:fldCharType="end"/>
      </w:r>
      <w:r w:rsidR="00F7794B">
        <w:rPr>
          <w:lang w:bidi="fa-IR"/>
        </w:rPr>
      </w:r>
      <w:r w:rsidR="00F7794B">
        <w:rPr>
          <w:lang w:bidi="fa-IR"/>
        </w:rPr>
        <w:fldChar w:fldCharType="separate"/>
      </w:r>
      <w:r w:rsidR="00401756">
        <w:rPr>
          <w:noProof/>
          <w:lang w:bidi="fa-IR"/>
        </w:rPr>
        <w:t>[38-40]</w:t>
      </w:r>
      <w:r w:rsidR="00F7794B">
        <w:rPr>
          <w:lang w:bidi="fa-IR"/>
        </w:rPr>
        <w:fldChar w:fldCharType="end"/>
      </w:r>
      <w:r w:rsidR="00F7794B">
        <w:rPr>
          <w:lang w:bidi="fa-IR"/>
        </w:rPr>
        <w:t>.</w:t>
      </w:r>
    </w:p>
    <w:p w14:paraId="5EB7AAAA" w14:textId="09C18EBA" w:rsidR="004B7F67" w:rsidRDefault="004B7F67" w:rsidP="006B4EB3">
      <w:pPr>
        <w:rPr>
          <w:lang w:bidi="fa-IR"/>
        </w:rPr>
      </w:pPr>
    </w:p>
    <w:p w14:paraId="1F2526DD" w14:textId="55EF95C8" w:rsidR="007F1071" w:rsidRDefault="000E1EE9" w:rsidP="007F1071">
      <w:pPr>
        <w:keepNext/>
      </w:pPr>
      <w:r w:rsidRPr="000E1EE9">
        <w:drawing>
          <wp:inline distT="0" distB="0" distL="0" distR="0" wp14:anchorId="23D1DED4" wp14:editId="27F7511D">
            <wp:extent cx="5731510" cy="4683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683760"/>
                    </a:xfrm>
                    <a:prstGeom prst="rect">
                      <a:avLst/>
                    </a:prstGeom>
                  </pic:spPr>
                </pic:pic>
              </a:graphicData>
            </a:graphic>
          </wp:inline>
        </w:drawing>
      </w:r>
    </w:p>
    <w:p w14:paraId="0A9FBA9B" w14:textId="665FE9E0" w:rsidR="001310EE" w:rsidRDefault="007F1071" w:rsidP="007F1071">
      <w:pPr>
        <w:pStyle w:val="Caption"/>
        <w:rPr>
          <w:lang w:bidi="fa-IR"/>
        </w:rPr>
      </w:pPr>
      <w:r>
        <w:t xml:space="preserve">Figure </w:t>
      </w:r>
      <w:fldSimple w:instr=" SEQ Figure \* ARABIC ">
        <w:r w:rsidR="002C3110">
          <w:rPr>
            <w:noProof/>
          </w:rPr>
          <w:t>3</w:t>
        </w:r>
      </w:fldSimple>
      <w:r>
        <w:t xml:space="preserve"> effect of intake air velocity on </w:t>
      </w:r>
      <w:commentRangeStart w:id="33"/>
      <w:r>
        <w:t xml:space="preserve">PM10 </w:t>
      </w:r>
      <w:commentRangeEnd w:id="33"/>
      <w:r w:rsidR="009305B6">
        <w:rPr>
          <w:rStyle w:val="CommentReference"/>
          <w:i w:val="0"/>
          <w:iCs w:val="0"/>
          <w:color w:val="auto"/>
        </w:rPr>
        <w:commentReference w:id="33"/>
      </w:r>
      <w:r>
        <w:t>emissions</w:t>
      </w:r>
    </w:p>
    <w:p w14:paraId="0FF2F06F" w14:textId="2C2D62AF" w:rsidR="004B7F67" w:rsidRDefault="006B4EB3">
      <w:pPr>
        <w:rPr>
          <w:lang w:bidi="fa-IR"/>
        </w:rPr>
      </w:pPr>
      <w:commentRangeStart w:id="34"/>
      <w:commentRangeStart w:id="35"/>
      <w:commentRangeStart w:id="36"/>
      <w:r>
        <w:rPr>
          <w:lang w:bidi="fa-IR"/>
        </w:rPr>
        <w:t xml:space="preserve">Other correlations that can be observed in figure 1 are not worth a deeper study as they are either not </w:t>
      </w:r>
      <w:r w:rsidR="007F1071">
        <w:rPr>
          <w:lang w:bidi="fa-IR"/>
        </w:rPr>
        <w:t>within</w:t>
      </w:r>
      <w:r>
        <w:rPr>
          <w:lang w:bidi="fa-IR"/>
        </w:rPr>
        <w:t xml:space="preserve"> the scope of this study or they are not statistically </w:t>
      </w:r>
      <w:proofErr w:type="gramStart"/>
      <w:r w:rsidR="007F1071">
        <w:rPr>
          <w:lang w:bidi="fa-IR"/>
        </w:rPr>
        <w:t>important</w:t>
      </w:r>
      <w:proofErr w:type="gramEnd"/>
      <w:r>
        <w:rPr>
          <w:lang w:bidi="fa-IR"/>
        </w:rPr>
        <w:t xml:space="preserve"> or they are not meaningful.</w:t>
      </w:r>
      <w:commentRangeEnd w:id="34"/>
      <w:r w:rsidR="0071049D">
        <w:rPr>
          <w:rStyle w:val="CommentReference"/>
        </w:rPr>
        <w:commentReference w:id="34"/>
      </w:r>
      <w:commentRangeEnd w:id="35"/>
      <w:r w:rsidR="00F7794B">
        <w:rPr>
          <w:rStyle w:val="CommentReference"/>
        </w:rPr>
        <w:commentReference w:id="35"/>
      </w:r>
      <w:commentRangeEnd w:id="36"/>
      <w:r w:rsidR="00F7794B">
        <w:rPr>
          <w:rStyle w:val="CommentReference"/>
        </w:rPr>
        <w:commentReference w:id="36"/>
      </w:r>
    </w:p>
    <w:p w14:paraId="03CFCFDA" w14:textId="566585AE" w:rsidR="000A7B63" w:rsidRDefault="000A7B63">
      <w:pPr>
        <w:rPr>
          <w:lang w:bidi="fa-IR"/>
        </w:rPr>
      </w:pPr>
      <w:r>
        <w:rPr>
          <w:lang w:bidi="fa-IR"/>
        </w:rPr>
        <w:br w:type="page"/>
      </w:r>
    </w:p>
    <w:p w14:paraId="137D641F" w14:textId="0EED60DC" w:rsidR="006B4EB3" w:rsidRDefault="006B4EB3" w:rsidP="0009659E">
      <w:pPr>
        <w:pStyle w:val="Heading3"/>
        <w:rPr>
          <w:lang w:bidi="fa-IR"/>
        </w:rPr>
      </w:pPr>
      <w:bookmarkStart w:id="37" w:name="_Toc75948979"/>
      <w:r>
        <w:rPr>
          <w:lang w:bidi="fa-IR"/>
        </w:rPr>
        <w:lastRenderedPageBreak/>
        <w:t>Cooling tower</w:t>
      </w:r>
      <w:bookmarkEnd w:id="37"/>
    </w:p>
    <w:p w14:paraId="43A98D6C" w14:textId="474466E1" w:rsidR="006B4EB3" w:rsidRDefault="007F1071" w:rsidP="0070659A">
      <w:pPr>
        <w:rPr>
          <w:lang w:bidi="fa-IR"/>
        </w:rPr>
      </w:pPr>
      <w:r>
        <w:rPr>
          <w:lang w:bidi="fa-IR"/>
        </w:rPr>
        <w:t>As mentioned before, a</w:t>
      </w:r>
      <w:r w:rsidR="006B4EB3">
        <w:rPr>
          <w:lang w:bidi="fa-IR"/>
        </w:rPr>
        <w:t xml:space="preserve"> cooling tower is modified to be able to use as a gas-liquid </w:t>
      </w:r>
      <w:commentRangeStart w:id="38"/>
      <w:commentRangeStart w:id="39"/>
      <w:r w:rsidR="006B4EB3">
        <w:rPr>
          <w:lang w:bidi="fa-IR"/>
        </w:rPr>
        <w:t>contactor</w:t>
      </w:r>
      <w:commentRangeEnd w:id="38"/>
      <w:r w:rsidR="00EF6E33">
        <w:rPr>
          <w:rStyle w:val="CommentReference"/>
        </w:rPr>
        <w:commentReference w:id="38"/>
      </w:r>
      <w:commentRangeEnd w:id="39"/>
      <w:r w:rsidR="00401756">
        <w:rPr>
          <w:lang w:bidi="fa-IR"/>
        </w:rPr>
        <w:t xml:space="preserve"> transfer mass instead of heat</w:t>
      </w:r>
      <w:r w:rsidR="00401756">
        <w:rPr>
          <w:rStyle w:val="CommentReference"/>
        </w:rPr>
        <w:commentReference w:id="39"/>
      </w:r>
      <w:r w:rsidR="006B4EB3">
        <w:rPr>
          <w:lang w:bidi="fa-IR"/>
        </w:rPr>
        <w:t xml:space="preserve">. </w:t>
      </w:r>
      <w:r w:rsidR="00401756">
        <w:rPr>
          <w:lang w:bidi="fa-IR"/>
        </w:rPr>
        <w:t xml:space="preserve">A </w:t>
      </w:r>
      <w:proofErr w:type="gramStart"/>
      <w:r w:rsidR="00401756">
        <w:rPr>
          <w:lang w:bidi="fa-IR"/>
        </w:rPr>
        <w:t>two molar</w:t>
      </w:r>
      <w:proofErr w:type="gramEnd"/>
      <w:r w:rsidR="00401756">
        <w:rPr>
          <w:lang w:bidi="fa-IR"/>
        </w:rPr>
        <w:t xml:space="preserve"> solution of </w:t>
      </w:r>
      <w:proofErr w:type="spellStart"/>
      <w:r w:rsidR="00401756">
        <w:rPr>
          <w:lang w:bidi="fa-IR"/>
        </w:rPr>
        <w:t>taurate</w:t>
      </w:r>
      <w:proofErr w:type="spellEnd"/>
      <w:r w:rsidR="006B4EB3">
        <w:rPr>
          <w:lang w:bidi="fa-IR"/>
        </w:rPr>
        <w:t xml:space="preserve"> is used in the cooling</w:t>
      </w:r>
      <w:r w:rsidR="0071049D">
        <w:rPr>
          <w:lang w:bidi="fa-IR"/>
        </w:rPr>
        <w:t xml:space="preserve"> tower </w:t>
      </w:r>
      <w:r w:rsidR="00401756">
        <w:rPr>
          <w:lang w:bidi="fa-IR"/>
        </w:rPr>
        <w:t>on order to</w:t>
      </w:r>
      <w:r w:rsidR="0071049D">
        <w:rPr>
          <w:lang w:bidi="fa-IR"/>
        </w:rPr>
        <w:t xml:space="preserve"> captur</w:t>
      </w:r>
      <w:r w:rsidR="00401756">
        <w:rPr>
          <w:lang w:bidi="fa-IR"/>
        </w:rPr>
        <w:t xml:space="preserve">e </w:t>
      </w:r>
      <w:r w:rsidR="0071049D">
        <w:rPr>
          <w:lang w:bidi="fa-IR"/>
        </w:rPr>
        <w:t>CO2 from air</w:t>
      </w:r>
      <w:r w:rsidR="006B4EB3">
        <w:rPr>
          <w:lang w:bidi="fa-IR"/>
        </w:rPr>
        <w:t>.</w:t>
      </w:r>
    </w:p>
    <w:p w14:paraId="262BAE6A" w14:textId="50052208" w:rsidR="00401756" w:rsidRDefault="00401756" w:rsidP="0070659A">
      <w:pPr>
        <w:rPr>
          <w:lang w:bidi="fa-IR"/>
        </w:rPr>
      </w:pPr>
      <w:r>
        <w:rPr>
          <w:lang w:bidi="fa-IR"/>
        </w:rPr>
        <w:t xml:space="preserve">A correlation network graph using PPMCC method is used to perform the initial exploratory analysis on the data acquired from the cooling tower. The graph can be found in the appendix section. </w:t>
      </w:r>
    </w:p>
    <w:p w14:paraId="6FF77A86" w14:textId="5590DEA9" w:rsidR="00401756" w:rsidRDefault="00401756" w:rsidP="0070659A">
      <w:pPr>
        <w:rPr>
          <w:lang w:bidi="fa-IR"/>
        </w:rPr>
      </w:pPr>
      <w:proofErr w:type="gramStart"/>
      <w:r>
        <w:rPr>
          <w:lang w:bidi="fa-IR"/>
        </w:rPr>
        <w:t>A number of</w:t>
      </w:r>
      <w:proofErr w:type="gramEnd"/>
      <w:r>
        <w:rPr>
          <w:lang w:bidi="fa-IR"/>
        </w:rPr>
        <w:t xml:space="preserve"> different distributor systems are checked and compared</w:t>
      </w:r>
      <w:r w:rsidR="00852052">
        <w:rPr>
          <w:lang w:bidi="fa-IR"/>
        </w:rPr>
        <w:t xml:space="preserve"> in terms of maximum coverage and maximum effective contact surface area</w:t>
      </w:r>
      <w:r>
        <w:rPr>
          <w:lang w:bidi="fa-IR"/>
        </w:rPr>
        <w:t>. Photos of the different types of distributors can be seen the appendix section.</w:t>
      </w:r>
    </w:p>
    <w:p w14:paraId="770723D3" w14:textId="76F27F28" w:rsidR="00C924A9" w:rsidRDefault="00650531" w:rsidP="00401756">
      <w:pPr>
        <w:keepNext/>
        <w:rPr>
          <w:lang w:bidi="fa-IR"/>
        </w:rPr>
      </w:pPr>
      <w:commentRangeStart w:id="40"/>
      <w:commentRangeStart w:id="41"/>
      <w:commentRangeEnd w:id="40"/>
      <w:r>
        <w:rPr>
          <w:rStyle w:val="CommentReference"/>
        </w:rPr>
        <w:commentReference w:id="40"/>
      </w:r>
      <w:commentRangeEnd w:id="41"/>
      <w:r w:rsidR="00401756">
        <w:rPr>
          <w:rStyle w:val="CommentReference"/>
        </w:rPr>
        <w:commentReference w:id="41"/>
      </w:r>
      <w:r w:rsidR="00401756">
        <w:rPr>
          <w:lang w:bidi="fa-IR"/>
        </w:rPr>
        <w:fldChar w:fldCharType="begin"/>
      </w:r>
      <w:r w:rsidR="00401756">
        <w:rPr>
          <w:lang w:bidi="fa-IR"/>
        </w:rPr>
        <w:instrText xml:space="preserve"> REF _Ref75940805 \h </w:instrText>
      </w:r>
      <w:r w:rsidR="00401756">
        <w:rPr>
          <w:lang w:bidi="fa-IR"/>
        </w:rPr>
      </w:r>
      <w:r w:rsidR="00401756">
        <w:rPr>
          <w:lang w:bidi="fa-IR"/>
        </w:rPr>
        <w:fldChar w:fldCharType="separate"/>
      </w:r>
      <w:r w:rsidR="00401756">
        <w:t xml:space="preserve">Figure </w:t>
      </w:r>
      <w:r w:rsidR="00401756">
        <w:rPr>
          <w:noProof/>
        </w:rPr>
        <w:t>5</w:t>
      </w:r>
      <w:r w:rsidR="00401756">
        <w:rPr>
          <w:lang w:bidi="fa-IR"/>
        </w:rPr>
        <w:fldChar w:fldCharType="end"/>
      </w:r>
      <w:r w:rsidR="005B22F8">
        <w:rPr>
          <w:lang w:bidi="fa-IR"/>
        </w:rPr>
        <w:t xml:space="preserve"> shows </w:t>
      </w:r>
      <w:r w:rsidR="00C924A9">
        <w:rPr>
          <w:lang w:bidi="fa-IR"/>
        </w:rPr>
        <w:t>the effect of distributor type, x</w:t>
      </w:r>
      <w:r w:rsidR="00D22E86">
        <w:rPr>
          <w:lang w:bidi="fa-IR"/>
        </w:rPr>
        <w:t>-</w:t>
      </w:r>
      <w:r w:rsidR="00C924A9">
        <w:rPr>
          <w:lang w:bidi="fa-IR"/>
        </w:rPr>
        <w:t xml:space="preserve">axis, on the PM10 emissions of the cooling tower, on </w:t>
      </w:r>
      <w:r w:rsidR="00D22E86">
        <w:rPr>
          <w:lang w:bidi="fa-IR"/>
        </w:rPr>
        <w:t xml:space="preserve">the </w:t>
      </w:r>
      <w:r w:rsidR="00C924A9">
        <w:rPr>
          <w:lang w:bidi="fa-IR"/>
        </w:rPr>
        <w:t>y</w:t>
      </w:r>
      <w:r w:rsidR="00D22E86">
        <w:rPr>
          <w:lang w:bidi="fa-IR"/>
        </w:rPr>
        <w:t>-</w:t>
      </w:r>
      <w:r w:rsidR="00C924A9">
        <w:rPr>
          <w:lang w:bidi="fa-IR"/>
        </w:rPr>
        <w:t xml:space="preserve">axis. Three types of distributors were tested for the aerosol experiments: </w:t>
      </w:r>
    </w:p>
    <w:p w14:paraId="575FCD2C" w14:textId="08074D26" w:rsidR="00C924A9" w:rsidRDefault="00C924A9" w:rsidP="00C924A9">
      <w:pPr>
        <w:pStyle w:val="ListParagraph"/>
        <w:numPr>
          <w:ilvl w:val="0"/>
          <w:numId w:val="2"/>
        </w:numPr>
        <w:rPr>
          <w:lang w:bidi="fa-IR"/>
        </w:rPr>
      </w:pPr>
      <w:r>
        <w:rPr>
          <w:lang w:bidi="fa-IR"/>
        </w:rPr>
        <w:t>a full cone random single nozzle</w:t>
      </w:r>
      <w:r w:rsidR="007A378F">
        <w:rPr>
          <w:lang w:bidi="fa-IR"/>
        </w:rPr>
        <w:t xml:space="preserve"> (fc)</w:t>
      </w:r>
      <w:r>
        <w:rPr>
          <w:lang w:bidi="fa-IR"/>
        </w:rPr>
        <w:t xml:space="preserve">, </w:t>
      </w:r>
    </w:p>
    <w:p w14:paraId="3965488B" w14:textId="35BDC394" w:rsidR="00C924A9" w:rsidRDefault="00C924A9" w:rsidP="00C924A9">
      <w:pPr>
        <w:pStyle w:val="ListParagraph"/>
        <w:numPr>
          <w:ilvl w:val="0"/>
          <w:numId w:val="2"/>
        </w:numPr>
        <w:rPr>
          <w:lang w:bidi="fa-IR"/>
        </w:rPr>
      </w:pPr>
      <w:r>
        <w:rPr>
          <w:lang w:bidi="fa-IR"/>
        </w:rPr>
        <w:t>a distributor made of four hollow-cone nozzles, (</w:t>
      </w:r>
      <w:proofErr w:type="spellStart"/>
      <w:r w:rsidR="007A378F">
        <w:rPr>
          <w:lang w:bidi="fa-IR"/>
        </w:rPr>
        <w:t>hc</w:t>
      </w:r>
      <w:proofErr w:type="spellEnd"/>
      <w:r w:rsidR="007A378F">
        <w:rPr>
          <w:lang w:bidi="fa-IR"/>
        </w:rPr>
        <w:t xml:space="preserve">, </w:t>
      </w:r>
      <w:r>
        <w:rPr>
          <w:lang w:bidi="fa-IR"/>
        </w:rPr>
        <w:t>the original design)</w:t>
      </w:r>
    </w:p>
    <w:p w14:paraId="03000821" w14:textId="492B6D0A" w:rsidR="00C924A9" w:rsidRDefault="00C924A9" w:rsidP="00C924A9">
      <w:pPr>
        <w:pStyle w:val="ListParagraph"/>
        <w:numPr>
          <w:ilvl w:val="0"/>
          <w:numId w:val="2"/>
        </w:numPr>
        <w:rPr>
          <w:lang w:bidi="fa-IR"/>
        </w:rPr>
      </w:pPr>
      <w:r>
        <w:rPr>
          <w:lang w:bidi="fa-IR"/>
        </w:rPr>
        <w:t>and a spinning three</w:t>
      </w:r>
      <w:r w:rsidR="00D22E86">
        <w:rPr>
          <w:lang w:bidi="fa-IR"/>
        </w:rPr>
        <w:t>-</w:t>
      </w:r>
      <w:r>
        <w:rPr>
          <w:lang w:bidi="fa-IR"/>
        </w:rPr>
        <w:t>arm sprinkler</w:t>
      </w:r>
      <w:r w:rsidR="007A378F">
        <w:rPr>
          <w:lang w:bidi="fa-IR"/>
        </w:rPr>
        <w:t xml:space="preserve"> (sp_</w:t>
      </w:r>
      <w:commentRangeStart w:id="42"/>
      <w:r w:rsidR="007A378F">
        <w:rPr>
          <w:lang w:bidi="fa-IR"/>
        </w:rPr>
        <w:t>3arm</w:t>
      </w:r>
      <w:commentRangeEnd w:id="42"/>
      <w:r w:rsidR="007A6E6F">
        <w:rPr>
          <w:rStyle w:val="CommentReference"/>
        </w:rPr>
        <w:commentReference w:id="42"/>
      </w:r>
      <w:r w:rsidR="007A378F">
        <w:rPr>
          <w:lang w:bidi="fa-IR"/>
        </w:rPr>
        <w:t>)</w:t>
      </w:r>
      <w:r>
        <w:rPr>
          <w:lang w:bidi="fa-IR"/>
        </w:rPr>
        <w:t xml:space="preserve">. </w:t>
      </w:r>
    </w:p>
    <w:p w14:paraId="7DEBA713" w14:textId="3060D2C6" w:rsidR="005B22F8" w:rsidRDefault="00C924A9" w:rsidP="00C924A9">
      <w:pPr>
        <w:rPr>
          <w:lang w:bidi="fa-IR"/>
        </w:rPr>
      </w:pPr>
      <w:r>
        <w:rPr>
          <w:lang w:bidi="fa-IR"/>
        </w:rPr>
        <w:t xml:space="preserve">The boxplot </w:t>
      </w:r>
      <w:r w:rsidR="007A378F">
        <w:rPr>
          <w:lang w:bidi="fa-IR"/>
        </w:rPr>
        <w:t xml:space="preserve">shows that the full cone nozzle caused more PM10 followed by the hollow cone and the sprinkler. The full cone </w:t>
      </w:r>
      <w:commentRangeStart w:id="43"/>
      <w:commentRangeStart w:id="44"/>
      <w:r w:rsidR="007A378F">
        <w:rPr>
          <w:lang w:bidi="fa-IR"/>
        </w:rPr>
        <w:t xml:space="preserve">system caused almost four times higher PM10 than the sprinkler although the operating flowrate of </w:t>
      </w:r>
      <w:r w:rsidR="009514F3">
        <w:rPr>
          <w:lang w:bidi="fa-IR"/>
        </w:rPr>
        <w:t>both</w:t>
      </w:r>
      <w:r w:rsidR="007A378F">
        <w:rPr>
          <w:lang w:bidi="fa-IR"/>
        </w:rPr>
        <w:t xml:space="preserve"> w</w:t>
      </w:r>
      <w:r w:rsidR="00D22E86">
        <w:rPr>
          <w:lang w:bidi="fa-IR"/>
        </w:rPr>
        <w:t>as</w:t>
      </w:r>
      <w:r w:rsidR="007A378F">
        <w:rPr>
          <w:lang w:bidi="fa-IR"/>
        </w:rPr>
        <w:t xml:space="preserve"> almost identical</w:t>
      </w:r>
      <w:r w:rsidR="009514F3">
        <w:rPr>
          <w:lang w:bidi="fa-IR"/>
        </w:rPr>
        <w:t xml:space="preserve"> at around </w:t>
      </w:r>
      <w:commentRangeEnd w:id="43"/>
      <w:r w:rsidR="00ED0213">
        <w:rPr>
          <w:rStyle w:val="CommentReference"/>
        </w:rPr>
        <w:commentReference w:id="43"/>
      </w:r>
      <w:commentRangeEnd w:id="44"/>
      <w:r w:rsidR="00650531">
        <w:rPr>
          <w:rStyle w:val="CommentReference"/>
        </w:rPr>
        <w:commentReference w:id="44"/>
      </w:r>
      <w:r w:rsidR="009514F3">
        <w:rPr>
          <w:lang w:bidi="fa-IR"/>
        </w:rPr>
        <w:t>5 lit/min.</w:t>
      </w:r>
      <w:r w:rsidR="00C16135">
        <w:rPr>
          <w:lang w:bidi="fa-IR"/>
        </w:rPr>
        <w:t xml:space="preserve"> It must be mentioned that PM10 does not include the flowrate of air in the system. The higher PM10 caused by the full-cone nozzle may be due to the smaller droplets and more coverage compared with the two other systems.</w:t>
      </w:r>
    </w:p>
    <w:p w14:paraId="032B6A0E" w14:textId="3F4FE189" w:rsidR="007A378F" w:rsidRDefault="00FF4F5D" w:rsidP="007A378F">
      <w:pPr>
        <w:keepNext/>
      </w:pPr>
      <w:r w:rsidRPr="00FF4F5D">
        <w:lastRenderedPageBreak/>
        <w:drawing>
          <wp:inline distT="0" distB="0" distL="0" distR="0" wp14:anchorId="4051CF00" wp14:editId="33EA51C6">
            <wp:extent cx="5731510" cy="4298315"/>
            <wp:effectExtent l="0" t="0" r="254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298315"/>
                    </a:xfrm>
                    <a:prstGeom prst="rect">
                      <a:avLst/>
                    </a:prstGeom>
                  </pic:spPr>
                </pic:pic>
              </a:graphicData>
            </a:graphic>
          </wp:inline>
        </w:drawing>
      </w:r>
    </w:p>
    <w:p w14:paraId="38013818" w14:textId="4F30F2E8" w:rsidR="005B22F8" w:rsidRDefault="007A378F" w:rsidP="007A378F">
      <w:pPr>
        <w:pStyle w:val="Caption"/>
        <w:rPr>
          <w:lang w:bidi="fa-IR"/>
        </w:rPr>
      </w:pPr>
      <w:bookmarkStart w:id="45" w:name="_Ref75940805"/>
      <w:r>
        <w:t xml:space="preserve">Figure </w:t>
      </w:r>
      <w:fldSimple w:instr=" SEQ Figure \* ARABIC ">
        <w:r w:rsidR="002C3110">
          <w:rPr>
            <w:noProof/>
          </w:rPr>
          <w:t>4</w:t>
        </w:r>
      </w:fldSimple>
      <w:bookmarkEnd w:id="45"/>
      <w:r>
        <w:t xml:space="preserve"> Effect of distributor type on PM10 emissions from the cooling tower</w:t>
      </w:r>
    </w:p>
    <w:p w14:paraId="2EB38AB6" w14:textId="77777777" w:rsidR="000A7B63" w:rsidRDefault="000A7B63">
      <w:pPr>
        <w:rPr>
          <w:lang w:bidi="fa-IR"/>
        </w:rPr>
      </w:pPr>
      <w:r>
        <w:rPr>
          <w:lang w:bidi="fa-IR"/>
        </w:rPr>
        <w:br w:type="page"/>
      </w:r>
    </w:p>
    <w:p w14:paraId="1FCFA5DC" w14:textId="37F5C135" w:rsidR="007A378F" w:rsidRDefault="00296980">
      <w:pPr>
        <w:rPr>
          <w:lang w:bidi="fa-IR"/>
        </w:rPr>
      </w:pPr>
      <w:r>
        <w:rPr>
          <w:lang w:bidi="fa-IR"/>
        </w:rPr>
        <w:lastRenderedPageBreak/>
        <w:fldChar w:fldCharType="begin"/>
      </w:r>
      <w:r>
        <w:rPr>
          <w:lang w:bidi="fa-IR"/>
        </w:rPr>
        <w:instrText xml:space="preserve"> REF _Ref75953214 \h </w:instrText>
      </w:r>
      <w:r>
        <w:rPr>
          <w:lang w:bidi="fa-IR"/>
        </w:rPr>
      </w:r>
      <w:r>
        <w:rPr>
          <w:lang w:bidi="fa-IR"/>
        </w:rPr>
        <w:fldChar w:fldCharType="separate"/>
      </w:r>
      <w:r>
        <w:t xml:space="preserve">Figure </w:t>
      </w:r>
      <w:r>
        <w:rPr>
          <w:noProof/>
        </w:rPr>
        <w:t>6</w:t>
      </w:r>
      <w:r>
        <w:rPr>
          <w:lang w:bidi="fa-IR"/>
        </w:rPr>
        <w:fldChar w:fldCharType="end"/>
      </w:r>
      <w:r>
        <w:rPr>
          <w:lang w:bidi="fa-IR"/>
        </w:rPr>
        <w:t xml:space="preserve"> </w:t>
      </w:r>
      <w:r w:rsidR="007A378F">
        <w:rPr>
          <w:lang w:bidi="fa-IR"/>
        </w:rPr>
        <w:t>shows</w:t>
      </w:r>
      <w:r w:rsidR="009514F3">
        <w:rPr>
          <w:lang w:bidi="fa-IR"/>
        </w:rPr>
        <w:t xml:space="preserve"> the percentage of solvent drift against intake air velocity and categorized by the two different fill-blocks used in the cooling tower. </w:t>
      </w:r>
      <w:r w:rsidR="005F27C6">
        <w:rPr>
          <w:lang w:bidi="fa-IR"/>
        </w:rPr>
        <w:t xml:space="preserve">As </w:t>
      </w:r>
      <w:r>
        <w:rPr>
          <w:lang w:bidi="fa-IR"/>
        </w:rPr>
        <w:t>expected,</w:t>
      </w:r>
      <w:r w:rsidR="005F27C6">
        <w:rPr>
          <w:lang w:bidi="fa-IR"/>
        </w:rPr>
        <w:t xml:space="preserve"> the drift increases with the increasing intake air velocity. </w:t>
      </w:r>
      <w:commentRangeStart w:id="46"/>
      <w:commentRangeStart w:id="47"/>
      <w:r w:rsidR="005F27C6">
        <w:rPr>
          <w:lang w:bidi="fa-IR"/>
        </w:rPr>
        <w:t xml:space="preserve">The fill-block-n shows a </w:t>
      </w:r>
      <w:r w:rsidR="000A7B63">
        <w:rPr>
          <w:lang w:bidi="fa-IR"/>
        </w:rPr>
        <w:t>more pronounced</w:t>
      </w:r>
      <w:r w:rsidR="005F27C6">
        <w:rPr>
          <w:lang w:bidi="fa-IR"/>
        </w:rPr>
        <w:t xml:space="preserve"> correlation with air velocity that the original fill-block</w:t>
      </w:r>
      <w:r w:rsidR="000A7B63">
        <w:rPr>
          <w:lang w:bidi="fa-IR"/>
        </w:rPr>
        <w:t xml:space="preserve">. </w:t>
      </w:r>
      <w:commentRangeEnd w:id="46"/>
      <w:r w:rsidR="00ED0213">
        <w:rPr>
          <w:rStyle w:val="CommentReference"/>
        </w:rPr>
        <w:commentReference w:id="46"/>
      </w:r>
      <w:commentRangeEnd w:id="47"/>
      <w:r w:rsidR="00FE05E7">
        <w:rPr>
          <w:rStyle w:val="CommentReference"/>
        </w:rPr>
        <w:commentReference w:id="47"/>
      </w:r>
    </w:p>
    <w:p w14:paraId="78916B16" w14:textId="15F9839D" w:rsidR="007A378F" w:rsidRDefault="000E1EE9" w:rsidP="007A378F">
      <w:pPr>
        <w:keepNext/>
      </w:pPr>
      <w:r w:rsidRPr="000E1EE9">
        <w:drawing>
          <wp:inline distT="0" distB="0" distL="0" distR="0" wp14:anchorId="14ED0DF5" wp14:editId="50DEFF6B">
            <wp:extent cx="5731510" cy="46837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683760"/>
                    </a:xfrm>
                    <a:prstGeom prst="rect">
                      <a:avLst/>
                    </a:prstGeom>
                  </pic:spPr>
                </pic:pic>
              </a:graphicData>
            </a:graphic>
          </wp:inline>
        </w:drawing>
      </w:r>
    </w:p>
    <w:p w14:paraId="54F639D5" w14:textId="7C347D62" w:rsidR="00FE05E7" w:rsidRDefault="007A378F" w:rsidP="007A378F">
      <w:pPr>
        <w:pStyle w:val="Caption"/>
      </w:pPr>
      <w:bookmarkStart w:id="48" w:name="_Ref75953214"/>
      <w:commentRangeStart w:id="49"/>
      <w:commentRangeStart w:id="50"/>
      <w:r>
        <w:t xml:space="preserve">Figure </w:t>
      </w:r>
      <w:fldSimple w:instr=" SEQ Figure \* ARABIC ">
        <w:r w:rsidR="002C3110">
          <w:rPr>
            <w:noProof/>
          </w:rPr>
          <w:t>5</w:t>
        </w:r>
      </w:fldSimple>
      <w:bookmarkEnd w:id="48"/>
      <w:r>
        <w:t xml:space="preserve"> Effect of intake air velocity on solvent drift for two fill-blocks in the cooling tower</w:t>
      </w:r>
      <w:commentRangeEnd w:id="49"/>
      <w:r w:rsidR="00ED0213">
        <w:rPr>
          <w:rStyle w:val="CommentReference"/>
          <w:i w:val="0"/>
          <w:iCs w:val="0"/>
          <w:color w:val="auto"/>
        </w:rPr>
        <w:commentReference w:id="49"/>
      </w:r>
      <w:commentRangeEnd w:id="50"/>
    </w:p>
    <w:p w14:paraId="6491145B" w14:textId="5DF7A187" w:rsidR="00FE05E7" w:rsidRPr="00FE05E7" w:rsidRDefault="00FE05E7" w:rsidP="00FE05E7"/>
    <w:p w14:paraId="65E59154" w14:textId="1F5F61D5" w:rsidR="00FE05E7" w:rsidRDefault="00380CF7" w:rsidP="00FE05E7">
      <w:pPr>
        <w:pStyle w:val="Caption"/>
        <w:keepNext/>
      </w:pPr>
      <w:r>
        <w:rPr>
          <w:rStyle w:val="CommentReference"/>
          <w:i w:val="0"/>
          <w:iCs w:val="0"/>
          <w:color w:val="auto"/>
        </w:rPr>
        <w:lastRenderedPageBreak/>
        <w:commentReference w:id="50"/>
      </w:r>
      <w:r w:rsidR="000E1EE9" w:rsidRPr="000E1EE9">
        <w:drawing>
          <wp:inline distT="0" distB="0" distL="0" distR="0" wp14:anchorId="2BE344F5" wp14:editId="4CA98BA7">
            <wp:extent cx="5731510" cy="46837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83760"/>
                    </a:xfrm>
                    <a:prstGeom prst="rect">
                      <a:avLst/>
                    </a:prstGeom>
                  </pic:spPr>
                </pic:pic>
              </a:graphicData>
            </a:graphic>
          </wp:inline>
        </w:drawing>
      </w:r>
    </w:p>
    <w:p w14:paraId="7DC61B9B" w14:textId="6613A687" w:rsidR="007A378F" w:rsidRDefault="00FE05E7" w:rsidP="00FE05E7">
      <w:pPr>
        <w:pStyle w:val="Caption"/>
      </w:pPr>
      <w:r>
        <w:t xml:space="preserve">Figure </w:t>
      </w:r>
      <w:fldSimple w:instr=" SEQ Figure \* ARABIC ">
        <w:r w:rsidR="002C3110">
          <w:rPr>
            <w:noProof/>
          </w:rPr>
          <w:t>6</w:t>
        </w:r>
      </w:fldSimple>
      <w:r>
        <w:t>, Pressure drop VS air flowrate across the original and new fill bocks</w:t>
      </w:r>
    </w:p>
    <w:p w14:paraId="0B80FBD6" w14:textId="36593391" w:rsidR="000A7B63" w:rsidRDefault="000A7B63">
      <w:pPr>
        <w:rPr>
          <w:lang w:bidi="fa-IR"/>
        </w:rPr>
      </w:pPr>
      <w:r>
        <w:rPr>
          <w:lang w:bidi="fa-IR"/>
        </w:rPr>
        <w:br w:type="page"/>
      </w:r>
    </w:p>
    <w:p w14:paraId="2418128F" w14:textId="3BBDFDC2" w:rsidR="00035446" w:rsidRDefault="000A7B63">
      <w:pPr>
        <w:rPr>
          <w:lang w:bidi="fa-IR"/>
        </w:rPr>
      </w:pPr>
      <w:r>
        <w:rPr>
          <w:lang w:bidi="fa-IR"/>
        </w:rPr>
        <w:lastRenderedPageBreak/>
        <w:t>Figure 7 shows the PM10 emissions for the cooling tower for the used fill-blocks and distributors. Interestingly, the slope of the stat-smooth line is almost the same in all four case</w:t>
      </w:r>
      <w:r w:rsidR="00D22E86">
        <w:rPr>
          <w:lang w:bidi="fa-IR"/>
        </w:rPr>
        <w:t>s</w:t>
      </w:r>
      <w:r>
        <w:rPr>
          <w:lang w:bidi="fa-IR"/>
        </w:rPr>
        <w:t xml:space="preserve">. The three distributor types tested in the experiments were quite different in terms of droplet </w:t>
      </w:r>
      <w:r w:rsidR="00035446">
        <w:rPr>
          <w:lang w:bidi="fa-IR"/>
        </w:rPr>
        <w:t>size. The full cone random single nozzle system (fc) caused the smallest droplets and the three-arm rotating sprinkler (</w:t>
      </w:r>
      <w:proofErr w:type="spellStart"/>
      <w:r w:rsidR="00035446">
        <w:rPr>
          <w:lang w:bidi="fa-IR"/>
        </w:rPr>
        <w:t>sp_sarm</w:t>
      </w:r>
      <w:proofErr w:type="spellEnd"/>
      <w:r w:rsidR="00035446">
        <w:rPr>
          <w:lang w:bidi="fa-IR"/>
        </w:rPr>
        <w:t>) caused the largest solvent droplets</w:t>
      </w:r>
      <w:r w:rsidR="00D22E86">
        <w:rPr>
          <w:lang w:bidi="fa-IR"/>
        </w:rPr>
        <w:t>,</w:t>
      </w:r>
      <w:r w:rsidR="00035446">
        <w:rPr>
          <w:lang w:bidi="fa-IR"/>
        </w:rPr>
        <w:t xml:space="preserve"> yet all distributors acted quite similar in terms of PM1</w:t>
      </w:r>
      <w:r w:rsidR="00D22E86">
        <w:rPr>
          <w:lang w:bidi="fa-IR"/>
        </w:rPr>
        <w:t>0</w:t>
      </w:r>
      <w:r w:rsidR="00035446">
        <w:rPr>
          <w:lang w:bidi="fa-IR"/>
        </w:rPr>
        <w:t xml:space="preserve"> emissions. One possible explanation would </w:t>
      </w:r>
      <w:commentRangeStart w:id="51"/>
      <w:r w:rsidR="00035446">
        <w:rPr>
          <w:lang w:bidi="fa-IR"/>
        </w:rPr>
        <w:t>be the fact that the cooling tower was equipped with a demister being able to effectively remove the larger droplets.</w:t>
      </w:r>
      <w:commentRangeEnd w:id="51"/>
      <w:r w:rsidR="003E07E9">
        <w:rPr>
          <w:rStyle w:val="CommentReference"/>
        </w:rPr>
        <w:commentReference w:id="51"/>
      </w:r>
    </w:p>
    <w:p w14:paraId="16E8D1C1" w14:textId="4A8CC460" w:rsidR="000A7B63" w:rsidRDefault="000A7B63">
      <w:pPr>
        <w:rPr>
          <w:lang w:bidi="fa-IR"/>
        </w:rPr>
      </w:pPr>
    </w:p>
    <w:p w14:paraId="1D5155B8" w14:textId="16C14764" w:rsidR="007A378F" w:rsidRDefault="000E1EE9" w:rsidP="007A378F">
      <w:pPr>
        <w:keepNext/>
      </w:pPr>
      <w:r w:rsidRPr="000E1EE9">
        <w:drawing>
          <wp:inline distT="0" distB="0" distL="0" distR="0" wp14:anchorId="515FFECC" wp14:editId="7F4F0D61">
            <wp:extent cx="5731510" cy="46837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683760"/>
                    </a:xfrm>
                    <a:prstGeom prst="rect">
                      <a:avLst/>
                    </a:prstGeom>
                  </pic:spPr>
                </pic:pic>
              </a:graphicData>
            </a:graphic>
          </wp:inline>
        </w:drawing>
      </w:r>
    </w:p>
    <w:p w14:paraId="2741AD79" w14:textId="310A54C3" w:rsidR="007A378F" w:rsidRDefault="007A378F" w:rsidP="007A378F">
      <w:pPr>
        <w:pStyle w:val="Caption"/>
        <w:rPr>
          <w:lang w:bidi="fa-IR"/>
        </w:rPr>
      </w:pPr>
      <w:r>
        <w:t xml:space="preserve">Figure </w:t>
      </w:r>
      <w:fldSimple w:instr=" SEQ Figure \* ARABIC ">
        <w:r w:rsidR="002C3110">
          <w:rPr>
            <w:noProof/>
          </w:rPr>
          <w:t>7</w:t>
        </w:r>
      </w:fldSimple>
      <w:r>
        <w:t xml:space="preserve"> </w:t>
      </w:r>
      <w:r w:rsidRPr="00354B1E">
        <w:t>Effect of intake air velocity on</w:t>
      </w:r>
      <w:r>
        <w:t xml:space="preserve"> PM10 emissions</w:t>
      </w:r>
      <w:r w:rsidRPr="00354B1E">
        <w:t xml:space="preserve"> for two fill-blocks in the cooling tower</w:t>
      </w:r>
    </w:p>
    <w:p w14:paraId="725C22CD" w14:textId="15567B35" w:rsidR="000A7B63" w:rsidRDefault="000A7B63">
      <w:pPr>
        <w:rPr>
          <w:lang w:bidi="fa-IR"/>
        </w:rPr>
      </w:pPr>
      <w:r>
        <w:rPr>
          <w:lang w:bidi="fa-IR"/>
        </w:rPr>
        <w:br w:type="page"/>
      </w:r>
    </w:p>
    <w:p w14:paraId="613ACFAB" w14:textId="0F4ABDC5" w:rsidR="006F7FBE" w:rsidRPr="00015933" w:rsidRDefault="00035446" w:rsidP="006F7FBE">
      <w:r>
        <w:rPr>
          <w:lang w:bidi="fa-IR"/>
        </w:rPr>
        <w:lastRenderedPageBreak/>
        <w:t xml:space="preserve">Figure 8 shows the effect of </w:t>
      </w:r>
      <w:ins w:id="52" w:author="Kiani, Ali (Energy, Newcastle)" w:date="2021-04-06T09:11:00Z">
        <w:r w:rsidR="003E07E9">
          <w:rPr>
            <w:lang w:bidi="fa-IR"/>
          </w:rPr>
          <w:t xml:space="preserve">absorption liquid </w:t>
        </w:r>
      </w:ins>
      <w:r>
        <w:rPr>
          <w:lang w:bidi="fa-IR"/>
        </w:rPr>
        <w:t>flowrate on PM10</w:t>
      </w:r>
      <w:r w:rsidR="006F7FBE">
        <w:rPr>
          <w:lang w:bidi="fa-IR"/>
        </w:rPr>
        <w:t xml:space="preserve"> and PM2.5</w:t>
      </w:r>
      <w:r>
        <w:rPr>
          <w:lang w:bidi="fa-IR"/>
        </w:rPr>
        <w:t xml:space="preserve"> emissions from the cooling tower. It seems that flowrate does not correlate with the PM10 emissions.</w:t>
      </w:r>
      <w:r w:rsidR="006F7FBE">
        <w:rPr>
          <w:lang w:bidi="fa-IR"/>
        </w:rPr>
        <w:t xml:space="preserve"> </w:t>
      </w:r>
      <w:proofErr w:type="gramStart"/>
      <w:r w:rsidR="006F7FBE">
        <w:rPr>
          <w:lang w:bidi="fa-IR"/>
        </w:rPr>
        <w:t>Again</w:t>
      </w:r>
      <w:proofErr w:type="gramEnd"/>
      <w:r w:rsidR="006F7FBE">
        <w:rPr>
          <w:lang w:bidi="fa-IR"/>
        </w:rPr>
        <w:t xml:space="preserve"> the efficacy of the demister in removing larger droplets is probably the reason why particulate matter emissions stayed steady across the wide range of solvent flowrates.</w:t>
      </w:r>
      <w:r w:rsidR="006F7FBE" w:rsidRPr="006F7FBE">
        <w:t xml:space="preserve"> </w:t>
      </w:r>
      <w:r w:rsidR="006F7FBE">
        <w:t>Figure 9 presents the drift percentage as a function of solvent flowrate, and here again</w:t>
      </w:r>
      <w:r w:rsidR="00D22E86">
        <w:t>,</w:t>
      </w:r>
      <w:r w:rsidR="006F7FBE">
        <w:t xml:space="preserve"> a drift stayed almost the same while </w:t>
      </w:r>
      <w:r w:rsidR="00D22E86">
        <w:t xml:space="preserve">the </w:t>
      </w:r>
      <w:r w:rsidR="006F7FBE">
        <w:t>solvent flow rate is changing from 3 (lit/min) to 55 (lit/min)</w:t>
      </w:r>
    </w:p>
    <w:p w14:paraId="7E82F683" w14:textId="45BD08BE" w:rsidR="00B256DC" w:rsidRDefault="000E1EE9" w:rsidP="00B256DC">
      <w:pPr>
        <w:keepNext/>
      </w:pPr>
      <w:r w:rsidRPr="000E1EE9">
        <w:drawing>
          <wp:inline distT="0" distB="0" distL="0" distR="0" wp14:anchorId="15EBC3C6" wp14:editId="5FDD3EBF">
            <wp:extent cx="5731510" cy="46837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83760"/>
                    </a:xfrm>
                    <a:prstGeom prst="rect">
                      <a:avLst/>
                    </a:prstGeom>
                  </pic:spPr>
                </pic:pic>
              </a:graphicData>
            </a:graphic>
          </wp:inline>
        </w:drawing>
      </w:r>
    </w:p>
    <w:p w14:paraId="01380B56" w14:textId="72C5B4BD" w:rsidR="00B256DC" w:rsidRDefault="00B256DC" w:rsidP="00B256DC">
      <w:pPr>
        <w:pStyle w:val="Caption"/>
      </w:pPr>
      <w:r>
        <w:t xml:space="preserve">Figure </w:t>
      </w:r>
      <w:fldSimple w:instr=" SEQ Figure \* ARABIC ">
        <w:r w:rsidR="002C3110">
          <w:rPr>
            <w:noProof/>
          </w:rPr>
          <w:t>8</w:t>
        </w:r>
      </w:fldSimple>
      <w:r>
        <w:t xml:space="preserve"> Effect of solvent flowrate on the </w:t>
      </w:r>
      <w:commentRangeStart w:id="53"/>
      <w:r w:rsidR="006F7FBE">
        <w:t xml:space="preserve">particulate </w:t>
      </w:r>
      <w:commentRangeEnd w:id="53"/>
      <w:r w:rsidR="007C0DD0">
        <w:rPr>
          <w:rStyle w:val="CommentReference"/>
          <w:i w:val="0"/>
          <w:iCs w:val="0"/>
          <w:color w:val="auto"/>
        </w:rPr>
        <w:commentReference w:id="53"/>
      </w:r>
      <w:r w:rsidR="006F7FBE">
        <w:t>matter</w:t>
      </w:r>
      <w:r>
        <w:t xml:space="preserve"> emissions</w:t>
      </w:r>
    </w:p>
    <w:p w14:paraId="587438C8" w14:textId="084BC89C" w:rsidR="00B256DC" w:rsidRDefault="00B256DC" w:rsidP="00B256DC"/>
    <w:p w14:paraId="5E5BC18A" w14:textId="011CC62B" w:rsidR="000A7B63" w:rsidRDefault="000A7B63">
      <w:r>
        <w:br w:type="page"/>
      </w:r>
    </w:p>
    <w:p w14:paraId="0A56EF80" w14:textId="4EC32EE9" w:rsidR="00B256DC" w:rsidRDefault="00FD1BF6" w:rsidP="00B256DC">
      <w:pPr>
        <w:keepNext/>
      </w:pPr>
      <w:r w:rsidRPr="00FD1BF6">
        <w:lastRenderedPageBreak/>
        <w:drawing>
          <wp:inline distT="0" distB="0" distL="0" distR="0" wp14:anchorId="607E97C9" wp14:editId="03BB9802">
            <wp:extent cx="5731510" cy="46837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83760"/>
                    </a:xfrm>
                    <a:prstGeom prst="rect">
                      <a:avLst/>
                    </a:prstGeom>
                  </pic:spPr>
                </pic:pic>
              </a:graphicData>
            </a:graphic>
          </wp:inline>
        </w:drawing>
      </w:r>
    </w:p>
    <w:p w14:paraId="6F47D70C" w14:textId="59E986A0" w:rsidR="007A378F" w:rsidRDefault="00B256DC" w:rsidP="00B256DC">
      <w:pPr>
        <w:pStyle w:val="Caption"/>
        <w:rPr>
          <w:lang w:bidi="fa-IR"/>
        </w:rPr>
      </w:pPr>
      <w:r>
        <w:t xml:space="preserve">Figure </w:t>
      </w:r>
      <w:fldSimple w:instr=" SEQ Figure \* ARABIC ">
        <w:r w:rsidR="002C3110">
          <w:rPr>
            <w:noProof/>
          </w:rPr>
          <w:t>9</w:t>
        </w:r>
      </w:fldSimple>
      <w:r>
        <w:t xml:space="preserve"> Effect of solvent flowrate of the drift</w:t>
      </w:r>
    </w:p>
    <w:p w14:paraId="0117BC61" w14:textId="77777777" w:rsidR="006F7FBE" w:rsidRDefault="006F7FBE">
      <w:pPr>
        <w:rPr>
          <w:lang w:bidi="fa-IR"/>
        </w:rPr>
      </w:pPr>
      <w:r>
        <w:rPr>
          <w:lang w:bidi="fa-IR"/>
        </w:rPr>
        <w:br w:type="page"/>
      </w:r>
    </w:p>
    <w:p w14:paraId="2725F6C0" w14:textId="34AA246A" w:rsidR="0070659A" w:rsidRDefault="00D22E86" w:rsidP="0009659E">
      <w:pPr>
        <w:pStyle w:val="Heading3"/>
        <w:rPr>
          <w:lang w:bidi="fa-IR"/>
        </w:rPr>
      </w:pPr>
      <w:bookmarkStart w:id="54" w:name="_Toc75948980"/>
      <w:r>
        <w:rPr>
          <w:lang w:bidi="fa-IR"/>
        </w:rPr>
        <w:lastRenderedPageBreak/>
        <w:t>Packed column</w:t>
      </w:r>
      <w:bookmarkEnd w:id="54"/>
    </w:p>
    <w:p w14:paraId="7AD83949" w14:textId="614E9EA7" w:rsidR="006B4EB3" w:rsidRDefault="006F7FBE">
      <w:pPr>
        <w:rPr>
          <w:lang w:bidi="fa-IR"/>
        </w:rPr>
      </w:pPr>
      <w:r>
        <w:rPr>
          <w:lang w:bidi="fa-IR"/>
        </w:rPr>
        <w:t>Figure 10 depicts the correlation network for recorded variables in the pack</w:t>
      </w:r>
      <w:r w:rsidR="00D22E86">
        <w:rPr>
          <w:lang w:bidi="fa-IR"/>
        </w:rPr>
        <w:t>ed</w:t>
      </w:r>
      <w:r>
        <w:rPr>
          <w:lang w:bidi="fa-IR"/>
        </w:rPr>
        <w:t xml:space="preserve"> column. Two solvents were used, hence the strong correlation between medium and ph. Solvent flow rate (</w:t>
      </w:r>
      <w:proofErr w:type="spellStart"/>
      <w:r>
        <w:rPr>
          <w:lang w:bidi="fa-IR"/>
        </w:rPr>
        <w:t>fliq</w:t>
      </w:r>
      <w:proofErr w:type="spellEnd"/>
      <w:r>
        <w:rPr>
          <w:lang w:bidi="fa-IR"/>
        </w:rPr>
        <w:t xml:space="preserve">) shows a positive </w:t>
      </w:r>
      <w:r w:rsidR="001E44A8">
        <w:rPr>
          <w:lang w:bidi="fa-IR"/>
        </w:rPr>
        <w:t>correlation</w:t>
      </w:r>
      <w:r>
        <w:rPr>
          <w:lang w:bidi="fa-IR"/>
        </w:rPr>
        <w:t xml:space="preserve"> with the amount of carbon dioxide </w:t>
      </w:r>
      <w:r w:rsidR="00233CB9">
        <w:rPr>
          <w:lang w:bidi="fa-IR"/>
        </w:rPr>
        <w:t xml:space="preserve">absorbed (co2diff). Three different packings were </w:t>
      </w:r>
      <w:proofErr w:type="gramStart"/>
      <w:r w:rsidR="00233CB9">
        <w:rPr>
          <w:lang w:bidi="fa-IR"/>
        </w:rPr>
        <w:t>used</w:t>
      </w:r>
      <w:proofErr w:type="gramEnd"/>
      <w:r w:rsidR="00233CB9">
        <w:rPr>
          <w:lang w:bidi="fa-IR"/>
        </w:rPr>
        <w:t xml:space="preserve"> and it is shown in the network that the type of packing has a statistically significant effect on the carbon dioxide absorption, drift and pressure drop across the packing (</w:t>
      </w:r>
      <w:proofErr w:type="spellStart"/>
      <w:r w:rsidR="00233CB9">
        <w:rPr>
          <w:lang w:bidi="fa-IR"/>
        </w:rPr>
        <w:t>dp</w:t>
      </w:r>
      <w:proofErr w:type="spellEnd"/>
      <w:r w:rsidR="00233CB9">
        <w:rPr>
          <w:lang w:bidi="fa-IR"/>
        </w:rPr>
        <w:t>). The variations in the abovementioned can be attributed to the type of packings and the fact that they provided different effective surface areas for the solvent and gas to contact.</w:t>
      </w:r>
    </w:p>
    <w:p w14:paraId="78E5A742" w14:textId="45A75316" w:rsidR="001E44A8" w:rsidRDefault="001E44A8">
      <w:pPr>
        <w:rPr>
          <w:lang w:bidi="fa-IR"/>
        </w:rPr>
      </w:pPr>
      <w:r>
        <w:rPr>
          <w:lang w:bidi="fa-IR"/>
        </w:rPr>
        <w:t>For this part of the experiments, stainless packings (ss304), high-flow plastic packings (pp) and a prototype structured packing (cp) made by Curtin University are compared.</w:t>
      </w:r>
    </w:p>
    <w:p w14:paraId="4327C1B1" w14:textId="170BE254" w:rsidR="007013C5" w:rsidRDefault="00B256DC" w:rsidP="007013C5">
      <w:pPr>
        <w:keepNext/>
      </w:pPr>
      <w:r>
        <w:rPr>
          <w:noProof/>
          <w:lang w:bidi="fa-IR"/>
        </w:rPr>
        <w:drawing>
          <wp:inline distT="0" distB="0" distL="0" distR="0" wp14:anchorId="4E6BED53" wp14:editId="3DF67347">
            <wp:extent cx="5731510" cy="4785360"/>
            <wp:effectExtent l="0" t="0" r="254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673E7FD6" w14:textId="066F8453" w:rsidR="007013C5" w:rsidRDefault="007013C5" w:rsidP="007013C5">
      <w:pPr>
        <w:pStyle w:val="Caption"/>
      </w:pPr>
      <w:r>
        <w:t xml:space="preserve">Figure </w:t>
      </w:r>
      <w:fldSimple w:instr=" SEQ Figure \* ARABIC ">
        <w:r w:rsidR="002C3110">
          <w:rPr>
            <w:noProof/>
          </w:rPr>
          <w:t>10</w:t>
        </w:r>
      </w:fldSimple>
      <w:r>
        <w:t xml:space="preserve"> Correlati</w:t>
      </w:r>
      <w:r w:rsidR="00D22E86">
        <w:t>o</w:t>
      </w:r>
      <w:r>
        <w:t xml:space="preserve">ns between variables in </w:t>
      </w:r>
      <w:r w:rsidR="00D22E86">
        <w:t>the packed column</w:t>
      </w:r>
    </w:p>
    <w:p w14:paraId="20F9FBD1" w14:textId="313E4496" w:rsidR="00233CB9" w:rsidRDefault="00233CB9">
      <w:r>
        <w:br w:type="page"/>
      </w:r>
    </w:p>
    <w:p w14:paraId="3CDA0928" w14:textId="240B3245" w:rsidR="00233CB9" w:rsidRPr="00233CB9" w:rsidRDefault="00233CB9" w:rsidP="00233CB9">
      <w:commentRangeStart w:id="55"/>
      <w:r>
        <w:lastRenderedPageBreak/>
        <w:t xml:space="preserve">Figure 11 shows the pressure drop across the packing with respect to the air velocity. Stainless steel packing (ss304) has the most effective surface area and thus caused the highest pressure </w:t>
      </w:r>
      <w:proofErr w:type="gramStart"/>
      <w:r>
        <w:t>drop</w:t>
      </w:r>
      <w:proofErr w:type="gramEnd"/>
      <w:r>
        <w:t xml:space="preserve">, followed by the plastic packings and </w:t>
      </w:r>
      <w:proofErr w:type="spellStart"/>
      <w:r>
        <w:t>Cutin</w:t>
      </w:r>
      <w:proofErr w:type="spellEnd"/>
      <w:r>
        <w:t xml:space="preserve"> University structured packing.</w:t>
      </w:r>
      <w:commentRangeEnd w:id="55"/>
      <w:r w:rsidR="007C0DD0">
        <w:rPr>
          <w:rStyle w:val="CommentReference"/>
        </w:rPr>
        <w:commentReference w:id="55"/>
      </w:r>
    </w:p>
    <w:p w14:paraId="48AEC1AF" w14:textId="461B41F3" w:rsidR="00DC4060" w:rsidRDefault="00FD1BF6" w:rsidP="00DC4060">
      <w:pPr>
        <w:keepNext/>
      </w:pPr>
      <w:r w:rsidRPr="00FD1BF6">
        <w:drawing>
          <wp:inline distT="0" distB="0" distL="0" distR="0" wp14:anchorId="2CB7254B" wp14:editId="7B59FBBB">
            <wp:extent cx="5731510" cy="468376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83760"/>
                    </a:xfrm>
                    <a:prstGeom prst="rect">
                      <a:avLst/>
                    </a:prstGeom>
                  </pic:spPr>
                </pic:pic>
              </a:graphicData>
            </a:graphic>
          </wp:inline>
        </w:drawing>
      </w:r>
    </w:p>
    <w:p w14:paraId="73492865" w14:textId="6B6E17F9" w:rsidR="00DC4060" w:rsidRDefault="00DC4060" w:rsidP="00DC4060">
      <w:pPr>
        <w:pStyle w:val="Caption"/>
      </w:pPr>
      <w:r>
        <w:t xml:space="preserve">Figure </w:t>
      </w:r>
      <w:fldSimple w:instr=" SEQ Figure \* ARABIC ">
        <w:r w:rsidR="002C3110">
          <w:rPr>
            <w:noProof/>
          </w:rPr>
          <w:t>11</w:t>
        </w:r>
      </w:fldSimple>
      <w:r w:rsidRPr="003757B0">
        <w:t>, effect of air velocity on pressure drop across the packings</w:t>
      </w:r>
    </w:p>
    <w:p w14:paraId="42996909" w14:textId="125F62AD" w:rsidR="00DC4060" w:rsidRDefault="00DC4060">
      <w:r>
        <w:br w:type="page"/>
      </w:r>
    </w:p>
    <w:p w14:paraId="7059499B" w14:textId="5259AF04" w:rsidR="00DC4060" w:rsidRPr="00DC4060" w:rsidRDefault="00DC4060" w:rsidP="00DC4060">
      <w:r>
        <w:lastRenderedPageBreak/>
        <w:t>Figure 12 shows solvent drift against so</w:t>
      </w:r>
      <w:r w:rsidR="00D22E86">
        <w:t>lve</w:t>
      </w:r>
      <w:r>
        <w:t xml:space="preserve">nt flowrate and for different tested packings. It can be seen from the figures that although the Curtin University packing has the lowest pressure drop, it causes the highest solvent drift comparing to stainless steel packing and plastic packing. The reason behind this observation is yet to discuss and needs </w:t>
      </w:r>
      <w:r w:rsidR="00D22E86">
        <w:t xml:space="preserve">a </w:t>
      </w:r>
      <w:r>
        <w:t xml:space="preserve">more profound </w:t>
      </w:r>
      <w:commentRangeStart w:id="56"/>
      <w:r>
        <w:t>investigation</w:t>
      </w:r>
      <w:commentRangeEnd w:id="56"/>
      <w:r w:rsidR="007C0DD0">
        <w:rPr>
          <w:rStyle w:val="CommentReference"/>
        </w:rPr>
        <w:commentReference w:id="56"/>
      </w:r>
      <w:r>
        <w:t xml:space="preserve">. </w:t>
      </w:r>
    </w:p>
    <w:p w14:paraId="0BEC8400" w14:textId="3DD088BB" w:rsidR="00DC4060" w:rsidRDefault="00DC4060" w:rsidP="00DC4060">
      <w:pPr>
        <w:keepNext/>
      </w:pPr>
      <w:r>
        <w:rPr>
          <w:noProof/>
        </w:rPr>
        <w:t xml:space="preserve"> </w:t>
      </w:r>
      <w:r w:rsidR="00EE54C8" w:rsidRPr="00EE54C8">
        <w:drawing>
          <wp:inline distT="0" distB="0" distL="0" distR="0" wp14:anchorId="583B1CF5" wp14:editId="02D844B5">
            <wp:extent cx="5731510" cy="468376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683760"/>
                    </a:xfrm>
                    <a:prstGeom prst="rect">
                      <a:avLst/>
                    </a:prstGeom>
                  </pic:spPr>
                </pic:pic>
              </a:graphicData>
            </a:graphic>
          </wp:inline>
        </w:drawing>
      </w:r>
    </w:p>
    <w:p w14:paraId="0B90A6CE" w14:textId="30F53561" w:rsidR="00DC4060" w:rsidRDefault="00DC4060" w:rsidP="00DC4060">
      <w:pPr>
        <w:pStyle w:val="Caption"/>
      </w:pPr>
      <w:r>
        <w:t xml:space="preserve">Figure </w:t>
      </w:r>
      <w:fldSimple w:instr=" SEQ Figure \* ARABIC ">
        <w:r w:rsidR="002C3110">
          <w:rPr>
            <w:noProof/>
          </w:rPr>
          <w:t>12</w:t>
        </w:r>
      </w:fldSimple>
      <w:r>
        <w:t xml:space="preserve">, effect of solvent flowrate on </w:t>
      </w:r>
      <w:commentRangeStart w:id="57"/>
      <w:r>
        <w:t xml:space="preserve">solvent </w:t>
      </w:r>
      <w:commentRangeEnd w:id="57"/>
      <w:r w:rsidR="007C0DD0">
        <w:rPr>
          <w:rStyle w:val="CommentReference"/>
          <w:i w:val="0"/>
          <w:iCs w:val="0"/>
          <w:color w:val="auto"/>
        </w:rPr>
        <w:commentReference w:id="57"/>
      </w:r>
      <w:r>
        <w:t>drift for different packings</w:t>
      </w:r>
    </w:p>
    <w:p w14:paraId="3FF50489" w14:textId="25678CFB" w:rsidR="00DC4060" w:rsidRDefault="00DC4060">
      <w:r>
        <w:br w:type="page"/>
      </w:r>
    </w:p>
    <w:p w14:paraId="10983ECC" w14:textId="77777777" w:rsidR="001E44A8" w:rsidRDefault="001E44A8"/>
    <w:p w14:paraId="006F0553" w14:textId="157AE8F5" w:rsidR="001E44A8" w:rsidRPr="001E44A8" w:rsidRDefault="001E44A8" w:rsidP="001E44A8">
      <w:r>
        <w:t>Figure 1</w:t>
      </w:r>
      <w:r w:rsidR="00DC4060">
        <w:t>3</w:t>
      </w:r>
      <w:r>
        <w:t xml:space="preserve"> shows the </w:t>
      </w:r>
      <w:r w:rsidR="00DC4060">
        <w:t xml:space="preserve">effect of air velocity and type of packing on </w:t>
      </w:r>
      <w:r w:rsidR="00D22E86">
        <w:t xml:space="preserve">the </w:t>
      </w:r>
      <w:r w:rsidR="00DC4060">
        <w:t>solvent drift. Much like the previous figure, while stainless pa</w:t>
      </w:r>
      <w:r w:rsidR="00D22E86">
        <w:t>ck</w:t>
      </w:r>
      <w:r w:rsidR="00DC4060">
        <w:t>ing and plastic packing were v</w:t>
      </w:r>
      <w:r w:rsidR="00D22E86">
        <w:t>irt</w:t>
      </w:r>
      <w:r w:rsidR="00DC4060">
        <w:t xml:space="preserve">ually in the same order in terms of solvent drift, </w:t>
      </w:r>
      <w:commentRangeStart w:id="58"/>
      <w:r w:rsidR="00DC4060">
        <w:t xml:space="preserve">the Curtin University structured packing </w:t>
      </w:r>
      <w:r w:rsidR="00B233B2">
        <w:t>caused almost twice as much drift for the same air velocity.</w:t>
      </w:r>
      <w:commentRangeEnd w:id="58"/>
      <w:r w:rsidR="007C0DD0">
        <w:rPr>
          <w:rStyle w:val="CommentReference"/>
        </w:rPr>
        <w:commentReference w:id="58"/>
      </w:r>
    </w:p>
    <w:p w14:paraId="065AFB30" w14:textId="0064E768" w:rsidR="004B7F67" w:rsidRDefault="0028271E" w:rsidP="0028271E">
      <w:pPr>
        <w:keepNext/>
      </w:pPr>
      <w:r>
        <w:rPr>
          <w:noProof/>
        </w:rPr>
        <w:drawing>
          <wp:inline distT="0" distB="0" distL="0" distR="0" wp14:anchorId="53B087CB" wp14:editId="42505D5E">
            <wp:extent cx="5731510" cy="393636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36365"/>
                    </a:xfrm>
                    <a:prstGeom prst="rect">
                      <a:avLst/>
                    </a:prstGeom>
                  </pic:spPr>
                </pic:pic>
              </a:graphicData>
            </a:graphic>
          </wp:inline>
        </w:drawing>
      </w:r>
      <w:r w:rsidR="007013C5">
        <w:t xml:space="preserve">Figure </w:t>
      </w:r>
      <w:fldSimple w:instr=" SEQ Figure \* ARABIC ">
        <w:r w:rsidR="002C3110">
          <w:rPr>
            <w:noProof/>
          </w:rPr>
          <w:t>13</w:t>
        </w:r>
      </w:fldSimple>
      <w:r w:rsidR="007013C5">
        <w:t xml:space="preserve">, effect of air velocity and type of packing on </w:t>
      </w:r>
      <w:r w:rsidR="00DC4060">
        <w:t>solvent drift from the</w:t>
      </w:r>
      <w:r w:rsidR="007013C5">
        <w:t xml:space="preserve"> </w:t>
      </w:r>
      <w:r w:rsidR="00D22E86">
        <w:t>packed column</w:t>
      </w:r>
    </w:p>
    <w:p w14:paraId="194E271E" w14:textId="663F6829" w:rsidR="00B233B2" w:rsidRDefault="00B233B2">
      <w:r>
        <w:br w:type="page"/>
      </w:r>
    </w:p>
    <w:p w14:paraId="298BEAED" w14:textId="67746648" w:rsidR="00B233B2" w:rsidRDefault="0070659A" w:rsidP="0009659E">
      <w:pPr>
        <w:pStyle w:val="Heading3"/>
      </w:pPr>
      <w:bookmarkStart w:id="59" w:name="_Toc75948981"/>
      <w:commentRangeStart w:id="60"/>
      <w:r>
        <w:lastRenderedPageBreak/>
        <w:t>Discussion</w:t>
      </w:r>
      <w:commentRangeEnd w:id="60"/>
      <w:r w:rsidR="00E207A7">
        <w:rPr>
          <w:rStyle w:val="CommentReference"/>
          <w:rFonts w:asciiTheme="minorHAnsi" w:eastAsiaTheme="minorHAnsi" w:hAnsiTheme="minorHAnsi" w:cstheme="minorBidi"/>
          <w:color w:val="auto"/>
        </w:rPr>
        <w:commentReference w:id="60"/>
      </w:r>
      <w:bookmarkEnd w:id="59"/>
    </w:p>
    <w:p w14:paraId="05AF1412" w14:textId="5670EA19" w:rsidR="00B233B2" w:rsidRDefault="00B233B2" w:rsidP="00B233B2">
      <w:r>
        <w:t>Now that all three types of gas to liquid contactors are studied one by one, this section tries to compare some of the performance characteristics of the contactors.</w:t>
      </w:r>
    </w:p>
    <w:p w14:paraId="39C66F2C" w14:textId="2747AA64" w:rsidR="00B233B2" w:rsidRDefault="00B233B2" w:rsidP="00B233B2">
      <w:pPr>
        <w:rPr>
          <w:lang w:bidi="fa-IR"/>
        </w:rPr>
      </w:pPr>
      <w:r>
        <w:rPr>
          <w:lang w:bidi="fa-IR"/>
        </w:rPr>
        <w:t xml:space="preserve">An interesting correction was </w:t>
      </w:r>
      <w:r w:rsidR="005E6F2A">
        <w:rPr>
          <w:lang w:bidi="fa-IR"/>
        </w:rPr>
        <w:t xml:space="preserve">observed </w:t>
      </w:r>
      <w:r>
        <w:rPr>
          <w:lang w:bidi="fa-IR"/>
        </w:rPr>
        <w:t xml:space="preserve">between the number </w:t>
      </w:r>
      <w:r w:rsidR="005E6F2A">
        <w:rPr>
          <w:lang w:bidi="fa-IR"/>
        </w:rPr>
        <w:t>concentration of particles in the outlet of contactors</w:t>
      </w:r>
      <w:r>
        <w:rPr>
          <w:lang w:bidi="fa-IR"/>
        </w:rPr>
        <w:t xml:space="preserve"> and ambient CO2 (</w:t>
      </w:r>
      <w:proofErr w:type="spellStart"/>
      <w:r>
        <w:rPr>
          <w:lang w:bidi="fa-IR"/>
        </w:rPr>
        <w:t>nc</w:t>
      </w:r>
      <w:proofErr w:type="spellEnd"/>
      <w:r>
        <w:rPr>
          <w:lang w:bidi="fa-IR"/>
        </w:rPr>
        <w:t xml:space="preserve"> and CO2in). The correlation is real and statistically significant. But a more profound investigation showed that the correlation is due to the traffic in the </w:t>
      </w:r>
      <w:r w:rsidR="005E6F2A">
        <w:rPr>
          <w:lang w:bidi="fa-IR"/>
        </w:rPr>
        <w:t>surrounding</w:t>
      </w:r>
      <w:r>
        <w:rPr>
          <w:lang w:bidi="fa-IR"/>
        </w:rPr>
        <w:t xml:space="preserve"> area. When there is more traffic the </w:t>
      </w:r>
      <w:r w:rsidR="005E6F2A">
        <w:rPr>
          <w:lang w:bidi="fa-IR"/>
        </w:rPr>
        <w:t>concentrating</w:t>
      </w:r>
      <w:r>
        <w:rPr>
          <w:lang w:bidi="fa-IR"/>
        </w:rPr>
        <w:t xml:space="preserve"> of CO2 goes up </w:t>
      </w:r>
      <w:proofErr w:type="gramStart"/>
      <w:r>
        <w:rPr>
          <w:lang w:bidi="fa-IR"/>
        </w:rPr>
        <w:t>and also</w:t>
      </w:r>
      <w:proofErr w:type="gramEnd"/>
      <w:r>
        <w:rPr>
          <w:lang w:bidi="fa-IR"/>
        </w:rPr>
        <w:t xml:space="preserve"> the number </w:t>
      </w:r>
      <w:r w:rsidR="005E6F2A">
        <w:rPr>
          <w:lang w:bidi="fa-IR"/>
        </w:rPr>
        <w:t>concentration</w:t>
      </w:r>
      <w:r>
        <w:rPr>
          <w:lang w:bidi="fa-IR"/>
        </w:rPr>
        <w:t xml:space="preserve"> of nanoparticles increases. </w:t>
      </w:r>
    </w:p>
    <w:p w14:paraId="44D1A57C" w14:textId="5B50C6C0" w:rsidR="00B233B2" w:rsidRPr="00B233B2" w:rsidRDefault="00EE54C8" w:rsidP="00B233B2">
      <w:r w:rsidRPr="00EE54C8">
        <w:drawing>
          <wp:inline distT="0" distB="0" distL="0" distR="0" wp14:anchorId="2FFF36F5" wp14:editId="5FA1C007">
            <wp:extent cx="5731510" cy="4683760"/>
            <wp:effectExtent l="0" t="0" r="254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683760"/>
                    </a:xfrm>
                    <a:prstGeom prst="rect">
                      <a:avLst/>
                    </a:prstGeom>
                  </pic:spPr>
                </pic:pic>
              </a:graphicData>
            </a:graphic>
          </wp:inline>
        </w:drawing>
      </w:r>
    </w:p>
    <w:p w14:paraId="53E2F9D0" w14:textId="77777777" w:rsidR="007013C5" w:rsidRDefault="00B256DC" w:rsidP="007013C5">
      <w:pPr>
        <w:keepNext/>
      </w:pPr>
      <w:r>
        <w:rPr>
          <w:noProof/>
          <w:lang w:bidi="fa-IR"/>
        </w:rPr>
        <w:lastRenderedPageBreak/>
        <w:drawing>
          <wp:inline distT="0" distB="0" distL="0" distR="0" wp14:anchorId="1E0A11B2" wp14:editId="7CAFBBB3">
            <wp:extent cx="5731510" cy="4785360"/>
            <wp:effectExtent l="0" t="0" r="254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commentRangeStart w:id="61"/>
      <w:commentRangeEnd w:id="61"/>
      <w:r w:rsidR="00EB25AC">
        <w:rPr>
          <w:rStyle w:val="CommentReference"/>
        </w:rPr>
        <w:commentReference w:id="61"/>
      </w:r>
    </w:p>
    <w:p w14:paraId="459693CD" w14:textId="6AECE3BE" w:rsidR="007013C5" w:rsidRDefault="007013C5" w:rsidP="007013C5">
      <w:pPr>
        <w:pStyle w:val="Caption"/>
      </w:pPr>
      <w:r>
        <w:t xml:space="preserve">Figure </w:t>
      </w:r>
      <w:fldSimple w:instr=" SEQ Figure \* ARABIC ">
        <w:r w:rsidR="002C3110">
          <w:rPr>
            <w:noProof/>
          </w:rPr>
          <w:t>14</w:t>
        </w:r>
      </w:fldSimple>
      <w:r>
        <w:t>, correlation between ambient carbon dioxide on particle count</w:t>
      </w:r>
    </w:p>
    <w:p w14:paraId="00D9CECE" w14:textId="64F25030" w:rsidR="00B233B2" w:rsidRDefault="00B233B2">
      <w:r>
        <w:br w:type="page"/>
      </w:r>
    </w:p>
    <w:p w14:paraId="19E88B4D" w14:textId="7D4FE3A6" w:rsidR="00B233B2" w:rsidRPr="00B233B2" w:rsidRDefault="00B233B2" w:rsidP="00B233B2">
      <w:r>
        <w:lastRenderedPageBreak/>
        <w:t xml:space="preserve">Figure 16 shows </w:t>
      </w:r>
      <w:r w:rsidR="00D22E86">
        <w:t xml:space="preserve">the </w:t>
      </w:r>
      <w:r>
        <w:t xml:space="preserve">total particle </w:t>
      </w:r>
      <w:r w:rsidR="005E6F2A">
        <w:t>number concentration of the three cont</w:t>
      </w:r>
      <w:r w:rsidR="00D22E86">
        <w:t>r</w:t>
      </w:r>
      <w:r w:rsidR="005E6F2A">
        <w:t xml:space="preserve">actors. It shows that the </w:t>
      </w:r>
      <w:r w:rsidR="00D22E86">
        <w:t>packed column</w:t>
      </w:r>
      <w:r w:rsidR="005E6F2A">
        <w:t xml:space="preserve"> caused considerably more particles followed by the cooling tower and RLS. One reason for this observation </w:t>
      </w:r>
      <w:commentRangeStart w:id="62"/>
      <w:r w:rsidR="005E6F2A">
        <w:t xml:space="preserve">is the fact that </w:t>
      </w:r>
      <w:r w:rsidR="00D22E86">
        <w:t>the packed column</w:t>
      </w:r>
      <w:r w:rsidR="005E6F2A">
        <w:t xml:space="preserve"> with random packing provided the largest surface area </w:t>
      </w:r>
      <w:r w:rsidR="0070659A">
        <w:t>and</w:t>
      </w:r>
      <w:r w:rsidR="005E6F2A">
        <w:t xml:space="preserve"> caused the highest pressure</w:t>
      </w:r>
      <w:r w:rsidR="00D22E86">
        <w:t xml:space="preserve"> </w:t>
      </w:r>
      <w:proofErr w:type="gramStart"/>
      <w:r w:rsidR="0070659A">
        <w:t>drop</w:t>
      </w:r>
      <w:proofErr w:type="gramEnd"/>
      <w:r w:rsidR="005E6F2A">
        <w:t>. On the contrary in RLS, where packings or fill-blocks are non-existent, caused the lowest pressure</w:t>
      </w:r>
      <w:r w:rsidR="0070659A">
        <w:t>-</w:t>
      </w:r>
      <w:r w:rsidR="005E6F2A">
        <w:t xml:space="preserve">drop, and smallest surface area and the least </w:t>
      </w:r>
      <w:r w:rsidR="0070659A">
        <w:t>number</w:t>
      </w:r>
      <w:r w:rsidR="005E6F2A">
        <w:t xml:space="preserve"> of particles. </w:t>
      </w:r>
      <w:commentRangeEnd w:id="62"/>
      <w:r w:rsidR="00350D69">
        <w:rPr>
          <w:rStyle w:val="CommentReference"/>
        </w:rPr>
        <w:commentReference w:id="62"/>
      </w:r>
    </w:p>
    <w:p w14:paraId="5EBF8180" w14:textId="76BFA962" w:rsidR="007013C5" w:rsidRDefault="00EE54C8" w:rsidP="007013C5">
      <w:pPr>
        <w:keepNext/>
      </w:pPr>
      <w:r w:rsidRPr="00EE54C8">
        <w:drawing>
          <wp:inline distT="0" distB="0" distL="0" distR="0" wp14:anchorId="53DE6D15" wp14:editId="49C04890">
            <wp:extent cx="5731510" cy="468376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683760"/>
                    </a:xfrm>
                    <a:prstGeom prst="rect">
                      <a:avLst/>
                    </a:prstGeom>
                  </pic:spPr>
                </pic:pic>
              </a:graphicData>
            </a:graphic>
          </wp:inline>
        </w:drawing>
      </w:r>
    </w:p>
    <w:p w14:paraId="73D80541" w14:textId="47672696" w:rsidR="007013C5" w:rsidRDefault="007013C5" w:rsidP="007013C5">
      <w:pPr>
        <w:pStyle w:val="Caption"/>
      </w:pPr>
      <w:r>
        <w:t xml:space="preserve">Figure </w:t>
      </w:r>
      <w:fldSimple w:instr=" SEQ Figure \* ARABIC ">
        <w:r w:rsidR="002C3110">
          <w:rPr>
            <w:noProof/>
          </w:rPr>
          <w:t>15</w:t>
        </w:r>
      </w:fldSimple>
      <w:r>
        <w:t xml:space="preserve">, </w:t>
      </w:r>
      <w:r w:rsidR="00D22E86">
        <w:t xml:space="preserve">the </w:t>
      </w:r>
      <w:r>
        <w:t>effect of using different air cap</w:t>
      </w:r>
      <w:r w:rsidR="005E6F2A">
        <w:t>t</w:t>
      </w:r>
      <w:r>
        <w:t>ure devices on nanoparticle count</w:t>
      </w:r>
    </w:p>
    <w:p w14:paraId="2FBF726A" w14:textId="5E9507D9" w:rsidR="005E6F2A" w:rsidRDefault="005E6F2A">
      <w:r>
        <w:br w:type="page"/>
      </w:r>
    </w:p>
    <w:p w14:paraId="165B0AA4" w14:textId="47398A54" w:rsidR="005E6F2A" w:rsidRPr="005E6F2A" w:rsidRDefault="005E6F2A" w:rsidP="005E6F2A">
      <w:r>
        <w:lastRenderedPageBreak/>
        <w:t xml:space="preserve">Figure 17 compares the </w:t>
      </w:r>
      <w:r w:rsidR="00BD0840">
        <w:t>contactors</w:t>
      </w:r>
      <w:r>
        <w:t xml:space="preserve"> in terms of solvent drift. Although </w:t>
      </w:r>
      <w:r w:rsidR="00D22E86">
        <w:t xml:space="preserve">the </w:t>
      </w:r>
      <w:r>
        <w:t xml:space="preserve">cooling tower resulted in </w:t>
      </w:r>
      <w:r w:rsidR="00D22E86">
        <w:t xml:space="preserve">a </w:t>
      </w:r>
      <w:r>
        <w:t>fewer number of particles, the drift out</w:t>
      </w:r>
      <w:r w:rsidR="00BD0840">
        <w:t xml:space="preserve"> of the cooling tower was more than the </w:t>
      </w:r>
      <w:r w:rsidR="00D22E86">
        <w:t>packed column</w:t>
      </w:r>
      <w:r w:rsidR="00BD0840">
        <w:t xml:space="preserve"> and RLS. </w:t>
      </w:r>
      <w:commentRangeStart w:id="63"/>
      <w:commentRangeStart w:id="64"/>
      <w:commentRangeStart w:id="65"/>
      <w:r w:rsidR="00BD0840">
        <w:t>Here it is important to point out that 90 per</w:t>
      </w:r>
      <w:r w:rsidR="00D22E86">
        <w:t xml:space="preserve"> </w:t>
      </w:r>
      <w:r w:rsidR="00BD0840">
        <w:t>cent of the particle count comes from the particles that are smaller than 100 nm and interestingly they contribute to 10 per</w:t>
      </w:r>
      <w:r w:rsidR="00D22E86">
        <w:t xml:space="preserve"> </w:t>
      </w:r>
      <w:r w:rsidR="00BD0840">
        <w:t xml:space="preserve">cent of the total mass of the particulate matter emitted. </w:t>
      </w:r>
      <w:commentRangeEnd w:id="63"/>
      <w:r w:rsidR="00585395">
        <w:rPr>
          <w:rStyle w:val="CommentReference"/>
        </w:rPr>
        <w:commentReference w:id="63"/>
      </w:r>
      <w:commentRangeEnd w:id="64"/>
      <w:r w:rsidR="00BB422D">
        <w:rPr>
          <w:rStyle w:val="CommentReference"/>
        </w:rPr>
        <w:commentReference w:id="64"/>
      </w:r>
      <w:commentRangeEnd w:id="65"/>
      <w:r w:rsidR="00BB422D">
        <w:rPr>
          <w:rStyle w:val="CommentReference"/>
        </w:rPr>
        <w:commentReference w:id="65"/>
      </w:r>
      <w:r w:rsidR="0070659A">
        <w:t>it</w:t>
      </w:r>
      <w:r w:rsidR="00BD0840">
        <w:t xml:space="preserve"> seems that because both RLS and packed column were equipped with a cyclone, the larger droplets were effectively removed from the out-going stream while smaller particles escaped the cyclone. Whereas in the cooling tower, the demister </w:t>
      </w:r>
      <w:r w:rsidR="0070659A">
        <w:t>was</w:t>
      </w:r>
      <w:r w:rsidR="00BD0840">
        <w:t xml:space="preserve"> not able to remove larger particles as effectively. Perhaps if the height of the demister is increased it </w:t>
      </w:r>
      <w:r w:rsidR="0070659A">
        <w:t>can</w:t>
      </w:r>
      <w:r w:rsidR="00BD0840">
        <w:t xml:space="preserve"> perform better. </w:t>
      </w:r>
    </w:p>
    <w:p w14:paraId="39FAA808" w14:textId="1D9236EA" w:rsidR="007013C5" w:rsidRDefault="00D162B0" w:rsidP="007013C5">
      <w:pPr>
        <w:keepNext/>
      </w:pPr>
      <w:r w:rsidRPr="00D162B0">
        <w:drawing>
          <wp:inline distT="0" distB="0" distL="0" distR="0" wp14:anchorId="7B122A53" wp14:editId="7E6F69F5">
            <wp:extent cx="5731510" cy="46837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83760"/>
                    </a:xfrm>
                    <a:prstGeom prst="rect">
                      <a:avLst/>
                    </a:prstGeom>
                  </pic:spPr>
                </pic:pic>
              </a:graphicData>
            </a:graphic>
          </wp:inline>
        </w:drawing>
      </w:r>
      <w:commentRangeStart w:id="66"/>
      <w:commentRangeStart w:id="67"/>
      <w:commentRangeStart w:id="68"/>
      <w:commentRangeEnd w:id="68"/>
      <w:r w:rsidR="00585395">
        <w:rPr>
          <w:rStyle w:val="CommentReference"/>
        </w:rPr>
        <w:commentReference w:id="68"/>
      </w:r>
      <w:commentRangeEnd w:id="66"/>
      <w:r w:rsidR="00BB422D">
        <w:rPr>
          <w:rStyle w:val="CommentReference"/>
        </w:rPr>
        <w:commentReference w:id="66"/>
      </w:r>
      <w:commentRangeEnd w:id="67"/>
      <w:r w:rsidR="00BB422D">
        <w:rPr>
          <w:rStyle w:val="CommentReference"/>
        </w:rPr>
        <w:commentReference w:id="67"/>
      </w:r>
    </w:p>
    <w:p w14:paraId="600D1EA2" w14:textId="78AACE77" w:rsidR="007013C5" w:rsidRDefault="007013C5" w:rsidP="007013C5">
      <w:pPr>
        <w:pStyle w:val="Caption"/>
      </w:pPr>
      <w:r>
        <w:t xml:space="preserve">Figure </w:t>
      </w:r>
      <w:fldSimple w:instr=" SEQ Figure \* ARABIC ">
        <w:r w:rsidR="002C3110">
          <w:rPr>
            <w:noProof/>
          </w:rPr>
          <w:t>16</w:t>
        </w:r>
      </w:fldSimple>
      <w:r>
        <w:t xml:space="preserve">, </w:t>
      </w:r>
      <w:r w:rsidR="00D22E86">
        <w:t xml:space="preserve">the </w:t>
      </w:r>
      <w:r w:rsidRPr="00E26F7F">
        <w:t xml:space="preserve">effect of using </w:t>
      </w:r>
      <w:commentRangeStart w:id="69"/>
      <w:r w:rsidRPr="00E26F7F">
        <w:t xml:space="preserve">different </w:t>
      </w:r>
      <w:commentRangeEnd w:id="69"/>
      <w:r w:rsidR="00350D69">
        <w:rPr>
          <w:rStyle w:val="CommentReference"/>
          <w:i w:val="0"/>
          <w:iCs w:val="0"/>
          <w:color w:val="auto"/>
        </w:rPr>
        <w:commentReference w:id="69"/>
      </w:r>
      <w:r w:rsidRPr="00E26F7F">
        <w:t xml:space="preserve">air </w:t>
      </w:r>
      <w:r w:rsidR="0070659A" w:rsidRPr="00E26F7F">
        <w:t>capture</w:t>
      </w:r>
      <w:r w:rsidRPr="00E26F7F">
        <w:t xml:space="preserve"> devices on </w:t>
      </w:r>
      <w:r>
        <w:t>solvent drift</w:t>
      </w:r>
    </w:p>
    <w:p w14:paraId="6106EAB9" w14:textId="61679C03" w:rsidR="00BD0840" w:rsidRDefault="00BD0840">
      <w:r>
        <w:br w:type="page"/>
      </w:r>
    </w:p>
    <w:p w14:paraId="5ED91301" w14:textId="1EF84324" w:rsidR="00BD0840" w:rsidRPr="00BD0840" w:rsidRDefault="00D22E86" w:rsidP="00BD0840">
      <w:r>
        <w:lastRenderedPageBreak/>
        <w:t>F</w:t>
      </w:r>
      <w:r w:rsidR="00BD0840">
        <w:t xml:space="preserve">igure 18 confirms the findings of the previous figure. </w:t>
      </w:r>
      <w:r>
        <w:t>The m</w:t>
      </w:r>
      <w:r w:rsidR="00BD0840">
        <w:t>edian diameter of particles emitted from the cooling tower is more tha</w:t>
      </w:r>
      <w:r>
        <w:t>n</w:t>
      </w:r>
      <w:r w:rsidR="00BD0840">
        <w:t xml:space="preserve"> RLS and </w:t>
      </w:r>
      <w:r>
        <w:t>packed column</w:t>
      </w:r>
      <w:r w:rsidR="00BD0840">
        <w:t xml:space="preserve"> which </w:t>
      </w:r>
      <w:del w:id="70" w:author="Kiani, Ali (Energy, Newcastle)" w:date="2021-04-06T13:27:00Z">
        <w:r w:rsidR="00BD0840" w:rsidDel="00350D69">
          <w:delText xml:space="preserve">corroborates </w:delText>
        </w:r>
      </w:del>
      <w:ins w:id="71" w:author="Kiani, Ali (Energy, Newcastle)" w:date="2021-04-06T13:27:00Z">
        <w:r w:rsidR="00350D69">
          <w:t xml:space="preserve">explain </w:t>
        </w:r>
      </w:ins>
      <w:r w:rsidR="00BD0840">
        <w:t xml:space="preserve">why drift from the cooling tower was more. </w:t>
      </w:r>
    </w:p>
    <w:p w14:paraId="524AA0C2" w14:textId="2E9CB34E" w:rsidR="007013C5" w:rsidRDefault="00D162B0" w:rsidP="007013C5">
      <w:pPr>
        <w:keepNext/>
      </w:pPr>
      <w:r w:rsidRPr="00D162B0">
        <w:drawing>
          <wp:inline distT="0" distB="0" distL="0" distR="0" wp14:anchorId="3723E7E7" wp14:editId="0085F88C">
            <wp:extent cx="5731510" cy="4683760"/>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83760"/>
                    </a:xfrm>
                    <a:prstGeom prst="rect">
                      <a:avLst/>
                    </a:prstGeom>
                  </pic:spPr>
                </pic:pic>
              </a:graphicData>
            </a:graphic>
          </wp:inline>
        </w:drawing>
      </w:r>
    </w:p>
    <w:p w14:paraId="14061C6E" w14:textId="426FB665" w:rsidR="007013C5" w:rsidRDefault="007013C5" w:rsidP="007013C5">
      <w:pPr>
        <w:pStyle w:val="Caption"/>
      </w:pPr>
      <w:r>
        <w:t xml:space="preserve">Figure </w:t>
      </w:r>
      <w:fldSimple w:instr=" SEQ Figure \* ARABIC ">
        <w:r w:rsidR="002C3110">
          <w:rPr>
            <w:noProof/>
          </w:rPr>
          <w:t>17</w:t>
        </w:r>
      </w:fldSimple>
      <w:r>
        <w:t xml:space="preserve">, </w:t>
      </w:r>
      <w:r w:rsidR="00D22E86">
        <w:t xml:space="preserve">the </w:t>
      </w:r>
      <w:r w:rsidRPr="00D372A9">
        <w:t xml:space="preserve">effect of using different air </w:t>
      </w:r>
      <w:r w:rsidR="0070659A" w:rsidRPr="00D372A9">
        <w:t>capture</w:t>
      </w:r>
      <w:r w:rsidRPr="00D372A9">
        <w:t xml:space="preserve"> devices on </w:t>
      </w:r>
      <w:r>
        <w:t xml:space="preserve">the </w:t>
      </w:r>
      <w:r w:rsidR="0070659A">
        <w:t>particulate</w:t>
      </w:r>
      <w:r>
        <w:t xml:space="preserve"> matter median diameter</w:t>
      </w:r>
    </w:p>
    <w:p w14:paraId="5B5C6E86" w14:textId="54537258" w:rsidR="00BD0840" w:rsidRDefault="00BD0840">
      <w:r>
        <w:br w:type="page"/>
      </w:r>
    </w:p>
    <w:p w14:paraId="240116B6" w14:textId="5853DBBD" w:rsidR="00BB422D" w:rsidRPr="003508DE" w:rsidRDefault="00D162B0" w:rsidP="00BB422D">
      <w:pPr>
        <w:pStyle w:val="Caption"/>
        <w:rPr>
          <w:noProof/>
          <w:lang w:bidi="fa-IR"/>
        </w:rPr>
      </w:pPr>
      <w:r w:rsidRPr="00D162B0">
        <w:lastRenderedPageBreak/>
        <w:drawing>
          <wp:inline distT="0" distB="0" distL="0" distR="0" wp14:anchorId="100D41A5" wp14:editId="3061A4DA">
            <wp:extent cx="5731510" cy="46837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83760"/>
                    </a:xfrm>
                    <a:prstGeom prst="rect">
                      <a:avLst/>
                    </a:prstGeom>
                  </pic:spPr>
                </pic:pic>
              </a:graphicData>
            </a:graphic>
          </wp:inline>
        </w:drawing>
      </w:r>
      <w:r w:rsidR="00BB422D" w:rsidRPr="00BB422D">
        <w:t xml:space="preserve"> </w:t>
      </w:r>
      <w:r w:rsidR="00BB422D">
        <w:t xml:space="preserve">Figure </w:t>
      </w:r>
      <w:fldSimple w:instr=" SEQ Figure \* ARABIC ">
        <w:r w:rsidR="002C3110">
          <w:rPr>
            <w:noProof/>
          </w:rPr>
          <w:t>18</w:t>
        </w:r>
      </w:fldSimple>
      <w:r w:rsidR="00BB422D">
        <w:t>, effect of intake air velocity on the drift for the three contactors</w:t>
      </w:r>
    </w:p>
    <w:p w14:paraId="05F5C99B" w14:textId="58D10F6B" w:rsidR="00BD0840" w:rsidRDefault="0070659A">
      <w:r>
        <w:rPr>
          <w:noProof/>
        </w:rPr>
        <mc:AlternateContent>
          <mc:Choice Requires="wps">
            <w:drawing>
              <wp:anchor distT="0" distB="0" distL="114300" distR="114300" simplePos="0" relativeHeight="251660288" behindDoc="0" locked="0" layoutInCell="1" allowOverlap="1" wp14:anchorId="34E3C6D3" wp14:editId="2DA43B0A">
                <wp:simplePos x="0" y="0"/>
                <wp:positionH relativeFrom="margin">
                  <wp:align>right</wp:align>
                </wp:positionH>
                <wp:positionV relativeFrom="paragraph">
                  <wp:posOffset>6526428</wp:posOffset>
                </wp:positionV>
                <wp:extent cx="5731510" cy="635"/>
                <wp:effectExtent l="0" t="0" r="2540" b="0"/>
                <wp:wrapSquare wrapText="bothSides"/>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B456E97" w14:textId="24AFE123" w:rsidR="00A40E91" w:rsidRPr="003508DE" w:rsidRDefault="00A40E91" w:rsidP="00C43E9B">
                            <w:pPr>
                              <w:pStyle w:val="Caption"/>
                              <w:rPr>
                                <w:noProof/>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3C6D3" id="_x0000_t202" coordsize="21600,21600" o:spt="202" path="m,l,21600r21600,l21600,xe">
                <v:stroke joinstyle="miter"/>
                <v:path gradientshapeok="t" o:connecttype="rect"/>
              </v:shapetype>
              <v:shape id="Text Box 31" o:spid="_x0000_s1026" type="#_x0000_t202" style="position:absolute;margin-left:400.1pt;margin-top:513.9pt;width:451.3pt;height:.05pt;z-index:2516602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" stroked="f">
                <v:textbox style="mso-fit-shape-to-text:t" inset="0,0,0,0">
                  <w:txbxContent>
                    <w:p w14:paraId="7B456E97" w14:textId="24AFE123" w:rsidR="00A40E91" w:rsidRPr="003508DE" w:rsidRDefault="00A40E91" w:rsidP="00C43E9B">
                      <w:pPr>
                        <w:pStyle w:val="Caption"/>
                        <w:rPr>
                          <w:noProof/>
                          <w:lang w:bidi="fa-IR"/>
                        </w:rPr>
                      </w:pPr>
                    </w:p>
                  </w:txbxContent>
                </v:textbox>
                <w10:wrap type="square" anchorx="margin"/>
              </v:shape>
            </w:pict>
          </mc:Fallback>
        </mc:AlternateContent>
      </w:r>
      <w:commentRangeStart w:id="72"/>
      <w:commentRangeEnd w:id="72"/>
      <w:r w:rsidR="004560A2">
        <w:rPr>
          <w:rStyle w:val="CommentReference"/>
        </w:rPr>
        <w:commentReference w:id="72"/>
      </w:r>
      <w:r w:rsidR="00C43E9B">
        <w:t xml:space="preserve">To sum up, figure 18 shows the effect of intake air on solvent drift categorised by the contactor, </w:t>
      </w:r>
      <w:r>
        <w:t>colour-</w:t>
      </w:r>
      <w:r w:rsidR="00C43E9B">
        <w:t xml:space="preserve">coded by packing type and sized by the flow rate. It is seen that intake air velocity plays </w:t>
      </w:r>
      <w:r w:rsidR="00D22E86">
        <w:t>a</w:t>
      </w:r>
      <w:r w:rsidR="00C43E9B">
        <w:t xml:space="preserve"> key role </w:t>
      </w:r>
      <w:r w:rsidR="00D22E86">
        <w:t>i</w:t>
      </w:r>
      <w:r w:rsidR="00C43E9B">
        <w:t>n the drift. The flow</w:t>
      </w:r>
      <w:r w:rsidR="00D22E86">
        <w:t xml:space="preserve"> </w:t>
      </w:r>
      <w:r w:rsidR="00C43E9B">
        <w:t xml:space="preserve">rate of the solvent did not </w:t>
      </w:r>
      <w:r>
        <w:t>show</w:t>
      </w:r>
      <w:r w:rsidR="00C43E9B">
        <w:t xml:space="preserve"> a statistically significant effect on the drift. From the figure, it can be deduced that </w:t>
      </w:r>
      <w:r w:rsidR="00D22E86">
        <w:t xml:space="preserve">the </w:t>
      </w:r>
      <w:r w:rsidR="00C43E9B">
        <w:t xml:space="preserve">cooling tower with the original fill-block and </w:t>
      </w:r>
      <w:r w:rsidR="00D22E86">
        <w:t>packed column</w:t>
      </w:r>
      <w:r w:rsidR="00C43E9B">
        <w:t xml:space="preserve"> with high flow plastic packing might be </w:t>
      </w:r>
      <w:r>
        <w:t>preferable</w:t>
      </w:r>
      <w:r w:rsidR="00C43E9B">
        <w:t xml:space="preserve"> over the other packings and </w:t>
      </w:r>
      <w:r>
        <w:t>contactors</w:t>
      </w:r>
      <w:r w:rsidR="00C43E9B">
        <w:t xml:space="preserve">. The RLS flowrate was almost five times the highest flow rate in the </w:t>
      </w:r>
      <w:r w:rsidR="00D22E86">
        <w:t>packed column</w:t>
      </w:r>
      <w:r w:rsidR="00C43E9B">
        <w:t xml:space="preserve"> and almost ten times</w:t>
      </w:r>
      <w:r w:rsidR="00D22E86">
        <w:t xml:space="preserve"> </w:t>
      </w:r>
      <w:r w:rsidR="00C43E9B">
        <w:t>higher tha</w:t>
      </w:r>
      <w:r w:rsidR="00D22E86">
        <w:t>n</w:t>
      </w:r>
      <w:r w:rsidR="00C43E9B">
        <w:t xml:space="preserve"> that of </w:t>
      </w:r>
      <w:r w:rsidR="00D22E86">
        <w:t xml:space="preserve">the </w:t>
      </w:r>
      <w:r w:rsidR="00C43E9B">
        <w:t xml:space="preserve">cooling tower. Stainless still packing showed that they will cause </w:t>
      </w:r>
      <w:r w:rsidR="00D22E86">
        <w:t>the</w:t>
      </w:r>
      <w:r w:rsidR="00C43E9B">
        <w:t xml:space="preserve"> smallest solvent </w:t>
      </w:r>
      <w:commentRangeStart w:id="73"/>
      <w:r w:rsidR="00C43E9B">
        <w:t>drift</w:t>
      </w:r>
      <w:commentRangeEnd w:id="73"/>
      <w:r w:rsidR="004560A2">
        <w:rPr>
          <w:rStyle w:val="CommentReference"/>
        </w:rPr>
        <w:commentReference w:id="73"/>
      </w:r>
      <w:r w:rsidR="00C43E9B">
        <w:t xml:space="preserve">, but they also caused the highest </w:t>
      </w:r>
      <w:r>
        <w:t>pressure-</w:t>
      </w:r>
      <w:r w:rsidR="00C43E9B">
        <w:t>drop</w:t>
      </w:r>
      <w:r>
        <w:t xml:space="preserve"> which limits the maximum achievable flow</w:t>
      </w:r>
      <w:r w:rsidR="00D22E86">
        <w:t xml:space="preserve"> </w:t>
      </w:r>
      <w:r>
        <w:t>rate.</w:t>
      </w:r>
    </w:p>
    <w:p w14:paraId="16A120D3" w14:textId="1E581156" w:rsidR="00BB422D" w:rsidRDefault="00D162B0" w:rsidP="00BB422D">
      <w:pPr>
        <w:keepNext/>
      </w:pPr>
      <w:r w:rsidRPr="00D162B0">
        <w:lastRenderedPageBreak/>
        <w:drawing>
          <wp:inline distT="0" distB="0" distL="0" distR="0" wp14:anchorId="78FFE767" wp14:editId="66B73ACF">
            <wp:extent cx="5731510" cy="4683760"/>
            <wp:effectExtent l="0" t="0" r="254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683760"/>
                    </a:xfrm>
                    <a:prstGeom prst="rect">
                      <a:avLst/>
                    </a:prstGeom>
                  </pic:spPr>
                </pic:pic>
              </a:graphicData>
            </a:graphic>
          </wp:inline>
        </w:drawing>
      </w:r>
    </w:p>
    <w:p w14:paraId="2B216BFC" w14:textId="211F5F7B" w:rsidR="0070659A" w:rsidRDefault="00BB422D" w:rsidP="00BB422D">
      <w:pPr>
        <w:pStyle w:val="Caption"/>
        <w:rPr>
          <w:lang w:bidi="fa-IR"/>
        </w:rPr>
      </w:pPr>
      <w:r>
        <w:t xml:space="preserve">Figure </w:t>
      </w:r>
      <w:fldSimple w:instr=" SEQ Figure \* ARABIC ">
        <w:r w:rsidR="002C3110">
          <w:rPr>
            <w:noProof/>
          </w:rPr>
          <w:t>19</w:t>
        </w:r>
      </w:fldSimple>
      <w:r>
        <w:t xml:space="preserve"> Solvent loss rate VS airflow rate for </w:t>
      </w:r>
      <w:r w:rsidR="00D162B0">
        <w:t>different</w:t>
      </w:r>
      <w:r>
        <w:t xml:space="preserve"> contactors</w:t>
      </w:r>
    </w:p>
    <w:p w14:paraId="191DD57F" w14:textId="77777777" w:rsidR="002C3110" w:rsidRDefault="002C3110">
      <w:pPr>
        <w:rPr>
          <w:lang w:bidi="fa-IR"/>
        </w:rPr>
      </w:pPr>
    </w:p>
    <w:p w14:paraId="4406CD4E" w14:textId="77777777" w:rsidR="002C3110" w:rsidRDefault="002C3110" w:rsidP="002C3110">
      <w:pPr>
        <w:keepNext/>
      </w:pPr>
      <w:r w:rsidRPr="002C3110">
        <w:lastRenderedPageBreak/>
        <w:drawing>
          <wp:inline distT="0" distB="0" distL="0" distR="0" wp14:anchorId="3F90A61A" wp14:editId="5EBE1649">
            <wp:extent cx="5731510" cy="4683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83760"/>
                    </a:xfrm>
                    <a:prstGeom prst="rect">
                      <a:avLst/>
                    </a:prstGeom>
                  </pic:spPr>
                </pic:pic>
              </a:graphicData>
            </a:graphic>
          </wp:inline>
        </w:drawing>
      </w:r>
    </w:p>
    <w:p w14:paraId="53FEFBD5" w14:textId="415D3BD6" w:rsidR="002C3110" w:rsidRDefault="002C3110" w:rsidP="002C3110">
      <w:pPr>
        <w:pStyle w:val="Caption"/>
      </w:pPr>
      <w:r>
        <w:t xml:space="preserve">Figure </w:t>
      </w:r>
      <w:fldSimple w:instr=" SEQ Figure \* ARABIC ">
        <w:r>
          <w:rPr>
            <w:noProof/>
          </w:rPr>
          <w:t>20</w:t>
        </w:r>
      </w:fldSimple>
    </w:p>
    <w:p w14:paraId="583171D8" w14:textId="11C81629" w:rsidR="00BB422D" w:rsidRDefault="00BB422D">
      <w:pPr>
        <w:rPr>
          <w:lang w:bidi="fa-IR"/>
        </w:rPr>
      </w:pPr>
      <w:r>
        <w:rPr>
          <w:lang w:bidi="fa-IR"/>
        </w:rPr>
        <w:br w:type="page"/>
      </w:r>
    </w:p>
    <w:p w14:paraId="3E8DC9F9" w14:textId="77777777" w:rsidR="009D4F2F" w:rsidRDefault="008A079B">
      <w:pPr>
        <w:rPr>
          <w:lang w:bidi="fa-IR"/>
        </w:rPr>
      </w:pPr>
      <w:proofErr w:type="gramStart"/>
      <w:r>
        <w:rPr>
          <w:lang w:bidi="fa-IR"/>
        </w:rPr>
        <w:lastRenderedPageBreak/>
        <w:t>Table  one</w:t>
      </w:r>
      <w:proofErr w:type="gramEnd"/>
      <w:r>
        <w:rPr>
          <w:lang w:bidi="fa-IR"/>
        </w:rPr>
        <w:t xml:space="preserve"> shows averaged values for solvent loss, solvent drift and CO2 </w:t>
      </w:r>
      <w:proofErr w:type="spellStart"/>
      <w:r>
        <w:rPr>
          <w:lang w:bidi="fa-IR"/>
        </w:rPr>
        <w:t>abrorbtion</w:t>
      </w:r>
      <w:proofErr w:type="spellEnd"/>
      <w:r>
        <w:rPr>
          <w:lang w:bidi="fa-IR"/>
        </w:rPr>
        <w:t xml:space="preserve"> percentage for all tested cases. Rows are sorted </w:t>
      </w:r>
      <w:proofErr w:type="spellStart"/>
      <w:r>
        <w:rPr>
          <w:lang w:bidi="fa-IR"/>
        </w:rPr>
        <w:t>iin</w:t>
      </w:r>
      <w:proofErr w:type="spellEnd"/>
      <w:r>
        <w:rPr>
          <w:lang w:bidi="fa-IR"/>
        </w:rPr>
        <w:t xml:space="preserve"> descending order by the </w:t>
      </w:r>
      <w:r w:rsidR="009D4F2F">
        <w:rPr>
          <w:lang w:bidi="fa-IR"/>
        </w:rPr>
        <w:t>drift per ton of CO2 absorbed</w:t>
      </w:r>
      <w:r>
        <w:rPr>
          <w:lang w:bidi="fa-IR"/>
        </w:rPr>
        <w:t>.</w:t>
      </w:r>
    </w:p>
    <w:p w14:paraId="3F43FE1F" w14:textId="4104DBB2" w:rsidR="008A079B" w:rsidRDefault="009D4F2F">
      <w:pPr>
        <w:rPr>
          <w:lang w:bidi="fa-IR"/>
        </w:rPr>
      </w:pPr>
      <w:proofErr w:type="spellStart"/>
      <w:r>
        <w:rPr>
          <w:lang w:bidi="fa-IR"/>
        </w:rPr>
        <w:t>ct</w:t>
      </w:r>
      <w:proofErr w:type="spellEnd"/>
      <w:r>
        <w:rPr>
          <w:lang w:bidi="fa-IR"/>
        </w:rPr>
        <w:t xml:space="preserve">: cooling tower, pc: packed column, </w:t>
      </w:r>
      <w:proofErr w:type="spellStart"/>
      <w:r>
        <w:rPr>
          <w:lang w:bidi="fa-IR"/>
        </w:rPr>
        <w:t>rls</w:t>
      </w:r>
      <w:proofErr w:type="spellEnd"/>
      <w:r>
        <w:rPr>
          <w:lang w:bidi="fa-IR"/>
        </w:rPr>
        <w:t xml:space="preserve">: rotating liquid sheet </w:t>
      </w:r>
      <w:r w:rsidR="008A079B">
        <w:rPr>
          <w:lang w:bidi="fa-IR"/>
        </w:rPr>
        <w:t xml:space="preserve"> </w:t>
      </w:r>
    </w:p>
    <w:p w14:paraId="726D00AC" w14:textId="0776D3FF" w:rsidR="009D4F2F" w:rsidRDefault="009D4F2F">
      <w:pPr>
        <w:rPr>
          <w:lang w:bidi="fa-IR"/>
        </w:rPr>
      </w:pPr>
      <w:r>
        <w:rPr>
          <w:lang w:bidi="fa-IR"/>
        </w:rPr>
        <w:t xml:space="preserve">fc: full cone, </w:t>
      </w:r>
      <w:r w:rsidR="00496C3E">
        <w:rPr>
          <w:lang w:bidi="fa-IR"/>
        </w:rPr>
        <w:t xml:space="preserve">sp_3arm: sprinkler with three arms, </w:t>
      </w:r>
      <w:proofErr w:type="spellStart"/>
      <w:r w:rsidR="00496C3E">
        <w:rPr>
          <w:lang w:bidi="fa-IR"/>
        </w:rPr>
        <w:t>hc</w:t>
      </w:r>
      <w:proofErr w:type="spellEnd"/>
      <w:r w:rsidR="00496C3E">
        <w:rPr>
          <w:lang w:bidi="fa-IR"/>
        </w:rPr>
        <w:t xml:space="preserve">: hollow cone, </w:t>
      </w:r>
      <w:proofErr w:type="spellStart"/>
      <w:r w:rsidR="00496C3E">
        <w:rPr>
          <w:lang w:bidi="fa-IR"/>
        </w:rPr>
        <w:t>distbtr</w:t>
      </w:r>
      <w:proofErr w:type="spellEnd"/>
      <w:r w:rsidR="00496C3E">
        <w:rPr>
          <w:lang w:bidi="fa-IR"/>
        </w:rPr>
        <w:t xml:space="preserve">: the in-house design distributor used on packed column, </w:t>
      </w:r>
    </w:p>
    <w:p w14:paraId="74AF8100" w14:textId="5FB787D3" w:rsidR="00496C3E" w:rsidRDefault="00496C3E">
      <w:pPr>
        <w:rPr>
          <w:lang w:bidi="fa-IR"/>
        </w:rPr>
      </w:pPr>
      <w:proofErr w:type="spellStart"/>
      <w:r>
        <w:rPr>
          <w:lang w:bidi="fa-IR"/>
        </w:rPr>
        <w:t>fill_block_o</w:t>
      </w:r>
      <w:proofErr w:type="spellEnd"/>
      <w:r>
        <w:rPr>
          <w:lang w:bidi="fa-IR"/>
        </w:rPr>
        <w:t xml:space="preserve">: cooling tower original fill block </w:t>
      </w:r>
    </w:p>
    <w:p w14:paraId="1EE28F55" w14:textId="39C719D8" w:rsidR="00496C3E" w:rsidRDefault="00496C3E">
      <w:pPr>
        <w:rPr>
          <w:lang w:bidi="fa-IR"/>
        </w:rPr>
      </w:pPr>
      <w:proofErr w:type="spellStart"/>
      <w:r>
        <w:rPr>
          <w:lang w:bidi="fa-IR"/>
        </w:rPr>
        <w:t>fill_block_n</w:t>
      </w:r>
      <w:proofErr w:type="spellEnd"/>
      <w:r>
        <w:rPr>
          <w:lang w:bidi="fa-IR"/>
        </w:rPr>
        <w:t>: cooling tower new fill block</w:t>
      </w:r>
    </w:p>
    <w:p w14:paraId="26374E5C" w14:textId="36EA7C46" w:rsidR="00496C3E" w:rsidRDefault="00496C3E">
      <w:pPr>
        <w:rPr>
          <w:lang w:bidi="fa-IR"/>
        </w:rPr>
      </w:pPr>
      <w:r>
        <w:rPr>
          <w:lang w:bidi="fa-IR"/>
        </w:rPr>
        <w:t>plastic: packed column high flow plastic random packing</w:t>
      </w:r>
    </w:p>
    <w:p w14:paraId="5CAE4C6A" w14:textId="5E971FCF" w:rsidR="00496C3E" w:rsidRDefault="00496C3E">
      <w:pPr>
        <w:rPr>
          <w:lang w:bidi="fa-IR"/>
        </w:rPr>
      </w:pPr>
      <w:r>
        <w:rPr>
          <w:lang w:bidi="fa-IR"/>
        </w:rPr>
        <w:t xml:space="preserve">ss304: packed </w:t>
      </w:r>
      <w:proofErr w:type="spellStart"/>
      <w:r>
        <w:rPr>
          <w:lang w:bidi="fa-IR"/>
        </w:rPr>
        <w:t>comumn</w:t>
      </w:r>
      <w:proofErr w:type="spellEnd"/>
      <w:r>
        <w:rPr>
          <w:lang w:bidi="fa-IR"/>
        </w:rPr>
        <w:t xml:space="preserve"> stainless still 304 random packing</w:t>
      </w:r>
    </w:p>
    <w:p w14:paraId="66AC36A4" w14:textId="14807744" w:rsidR="00496C3E" w:rsidRDefault="00496C3E">
      <w:pPr>
        <w:rPr>
          <w:lang w:bidi="fa-IR"/>
        </w:rPr>
      </w:pPr>
      <w:proofErr w:type="spellStart"/>
      <w:r>
        <w:rPr>
          <w:lang w:bidi="fa-IR"/>
        </w:rPr>
        <w:t>curtin_uni</w:t>
      </w:r>
      <w:proofErr w:type="spellEnd"/>
      <w:r>
        <w:rPr>
          <w:lang w:bidi="fa-IR"/>
        </w:rPr>
        <w:t>: packed column structured packing</w:t>
      </w:r>
    </w:p>
    <w:p w14:paraId="1F6C337D" w14:textId="77777777" w:rsidR="002C3110" w:rsidRDefault="002C3110">
      <w:pPr>
        <w:rPr>
          <w:lang w:bidi="fa-IR"/>
        </w:rPr>
      </w:pPr>
    </w:p>
    <w:p w14:paraId="042811D3" w14:textId="77777777" w:rsidR="00496C3E" w:rsidRDefault="00496C3E">
      <w:pPr>
        <w:rPr>
          <w:lang w:bidi="fa-IR"/>
        </w:rPr>
      </w:pPr>
    </w:p>
    <w:p w14:paraId="406DD001" w14:textId="150C3E5D" w:rsidR="00323D9F" w:rsidRDefault="00323D9F" w:rsidP="00323D9F">
      <w:pPr>
        <w:pStyle w:val="Caption"/>
        <w:keepNext/>
      </w:pPr>
      <w:r>
        <w:t xml:space="preserve">Table </w:t>
      </w:r>
      <w:fldSimple w:instr=" SEQ Table \* ARABIC ">
        <w:r>
          <w:rPr>
            <w:noProof/>
          </w:rPr>
          <w:t>1</w:t>
        </w:r>
      </w:fldSimple>
      <w:r>
        <w:t xml:space="preserve"> parameters affecting CO2 </w:t>
      </w:r>
      <w:proofErr w:type="spellStart"/>
      <w:r>
        <w:t>absorbtion</w:t>
      </w:r>
      <w:proofErr w:type="spellEnd"/>
      <w:r>
        <w:t xml:space="preserve"> and solvent loss</w:t>
      </w:r>
    </w:p>
    <w:tbl>
      <w:tblPr>
        <w:tblStyle w:val="GridTable5Dark-Accent5"/>
        <w:tblW w:w="11260" w:type="dxa"/>
        <w:tblLook w:val="04A0" w:firstRow="1" w:lastRow="0" w:firstColumn="1" w:lastColumn="0" w:noHBand="0" w:noVBand="1"/>
      </w:tblPr>
      <w:tblGrid>
        <w:gridCol w:w="960"/>
        <w:gridCol w:w="1273"/>
        <w:gridCol w:w="1214"/>
        <w:gridCol w:w="960"/>
        <w:gridCol w:w="1028"/>
        <w:gridCol w:w="960"/>
        <w:gridCol w:w="1171"/>
        <w:gridCol w:w="1153"/>
        <w:gridCol w:w="1237"/>
        <w:gridCol w:w="1074"/>
        <w:gridCol w:w="930"/>
      </w:tblGrid>
      <w:tr w:rsidR="002C3110" w:rsidRPr="002C3110" w14:paraId="76148FF8" w14:textId="77777777" w:rsidTr="00A82E88">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960" w:type="dxa"/>
            <w:vMerge w:val="restart"/>
            <w:noWrap/>
            <w:hideMark/>
          </w:tcPr>
          <w:p w14:paraId="5F2DA8F2"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Device Type</w:t>
            </w:r>
          </w:p>
        </w:tc>
        <w:tc>
          <w:tcPr>
            <w:tcW w:w="1087" w:type="dxa"/>
            <w:noWrap/>
            <w:hideMark/>
          </w:tcPr>
          <w:p w14:paraId="75B731E3"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Packing</w:t>
            </w:r>
          </w:p>
        </w:tc>
        <w:tc>
          <w:tcPr>
            <w:tcW w:w="1028" w:type="dxa"/>
            <w:noWrap/>
            <w:hideMark/>
          </w:tcPr>
          <w:p w14:paraId="1001D9D6"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Distributor</w:t>
            </w:r>
          </w:p>
        </w:tc>
        <w:tc>
          <w:tcPr>
            <w:tcW w:w="960" w:type="dxa"/>
            <w:noWrap/>
            <w:hideMark/>
          </w:tcPr>
          <w:p w14:paraId="320EB0B3"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Solvent</w:t>
            </w:r>
          </w:p>
        </w:tc>
        <w:tc>
          <w:tcPr>
            <w:tcW w:w="960" w:type="dxa"/>
            <w:noWrap/>
            <w:hideMark/>
          </w:tcPr>
          <w:p w14:paraId="789D8137"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Solvent Flowrate</w:t>
            </w:r>
          </w:p>
        </w:tc>
        <w:tc>
          <w:tcPr>
            <w:tcW w:w="960" w:type="dxa"/>
            <w:noWrap/>
            <w:hideMark/>
          </w:tcPr>
          <w:p w14:paraId="4D73120B"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Avg</w:t>
            </w:r>
          </w:p>
        </w:tc>
        <w:tc>
          <w:tcPr>
            <w:tcW w:w="1171" w:type="dxa"/>
            <w:noWrap/>
            <w:hideMark/>
          </w:tcPr>
          <w:p w14:paraId="5287FB99"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Avg</w:t>
            </w:r>
          </w:p>
        </w:tc>
        <w:tc>
          <w:tcPr>
            <w:tcW w:w="1153" w:type="dxa"/>
            <w:noWrap/>
            <w:hideMark/>
          </w:tcPr>
          <w:p w14:paraId="45CC00FC"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Avg</w:t>
            </w:r>
          </w:p>
        </w:tc>
        <w:tc>
          <w:tcPr>
            <w:tcW w:w="1051" w:type="dxa"/>
            <w:noWrap/>
            <w:hideMark/>
          </w:tcPr>
          <w:p w14:paraId="3E4EACAC"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 xml:space="preserve">Avg CO2 </w:t>
            </w:r>
          </w:p>
        </w:tc>
        <w:tc>
          <w:tcPr>
            <w:tcW w:w="1121" w:type="dxa"/>
            <w:hideMark/>
          </w:tcPr>
          <w:p w14:paraId="6B431640"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Kg drift per ton of CO2 absorbed</w:t>
            </w:r>
          </w:p>
        </w:tc>
        <w:tc>
          <w:tcPr>
            <w:tcW w:w="809" w:type="dxa"/>
            <w:hideMark/>
          </w:tcPr>
          <w:p w14:paraId="07B9984E" w14:textId="77777777" w:rsidR="002C3110" w:rsidRPr="002C3110" w:rsidRDefault="002C3110" w:rsidP="00A82E88">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auto"/>
                <w:lang w:eastAsia="en-AU"/>
              </w:rPr>
            </w:pPr>
            <w:r w:rsidRPr="002C3110">
              <w:rPr>
                <w:rFonts w:ascii="Calibri" w:eastAsia="Times New Roman" w:hAnsi="Calibri" w:cs="Calibri"/>
                <w:color w:val="auto"/>
                <w:lang w:eastAsia="en-AU"/>
              </w:rPr>
              <w:t>Air</w:t>
            </w:r>
            <w:r w:rsidRPr="002C3110">
              <w:rPr>
                <w:rFonts w:ascii="Calibri" w:eastAsia="Times New Roman" w:hAnsi="Calibri" w:cs="Calibri"/>
                <w:color w:val="auto"/>
                <w:lang w:eastAsia="en-AU"/>
              </w:rPr>
              <w:br/>
              <w:t xml:space="preserve"> velocity</w:t>
            </w:r>
          </w:p>
        </w:tc>
      </w:tr>
      <w:tr w:rsidR="002C3110" w:rsidRPr="002C3110" w14:paraId="27957E9D" w14:textId="77777777" w:rsidTr="00A82E88">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960" w:type="dxa"/>
            <w:vMerge/>
            <w:hideMark/>
          </w:tcPr>
          <w:p w14:paraId="0DE420AC" w14:textId="77777777" w:rsidR="002C3110" w:rsidRPr="002C3110" w:rsidRDefault="002C3110" w:rsidP="00A82E88">
            <w:pPr>
              <w:rPr>
                <w:rFonts w:ascii="Calibri" w:eastAsia="Times New Roman" w:hAnsi="Calibri" w:cs="Calibri"/>
                <w:color w:val="auto"/>
                <w:lang w:eastAsia="en-AU"/>
              </w:rPr>
            </w:pPr>
          </w:p>
        </w:tc>
        <w:tc>
          <w:tcPr>
            <w:tcW w:w="1087" w:type="dxa"/>
            <w:noWrap/>
            <w:hideMark/>
          </w:tcPr>
          <w:p w14:paraId="03C61877"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Type</w:t>
            </w:r>
          </w:p>
        </w:tc>
        <w:tc>
          <w:tcPr>
            <w:tcW w:w="1028" w:type="dxa"/>
            <w:noWrap/>
            <w:hideMark/>
          </w:tcPr>
          <w:p w14:paraId="61A546A0"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Type</w:t>
            </w:r>
          </w:p>
        </w:tc>
        <w:tc>
          <w:tcPr>
            <w:tcW w:w="960" w:type="dxa"/>
            <w:noWrap/>
            <w:hideMark/>
          </w:tcPr>
          <w:p w14:paraId="1C93473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Type</w:t>
            </w:r>
          </w:p>
        </w:tc>
        <w:tc>
          <w:tcPr>
            <w:tcW w:w="960" w:type="dxa"/>
            <w:noWrap/>
            <w:hideMark/>
          </w:tcPr>
          <w:p w14:paraId="591FA95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(lit/min)</w:t>
            </w:r>
          </w:p>
        </w:tc>
        <w:tc>
          <w:tcPr>
            <w:tcW w:w="960" w:type="dxa"/>
            <w:noWrap/>
            <w:hideMark/>
          </w:tcPr>
          <w:p w14:paraId="2EB0A728"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Drift</w:t>
            </w:r>
          </w:p>
        </w:tc>
        <w:tc>
          <w:tcPr>
            <w:tcW w:w="1171" w:type="dxa"/>
            <w:noWrap/>
            <w:hideMark/>
          </w:tcPr>
          <w:p w14:paraId="4A096B9E"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Airflow Rate</w:t>
            </w:r>
          </w:p>
        </w:tc>
        <w:tc>
          <w:tcPr>
            <w:tcW w:w="1153" w:type="dxa"/>
            <w:noWrap/>
            <w:hideMark/>
          </w:tcPr>
          <w:p w14:paraId="66726E2E"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Solvent Loss</w:t>
            </w:r>
          </w:p>
        </w:tc>
        <w:tc>
          <w:tcPr>
            <w:tcW w:w="1051" w:type="dxa"/>
            <w:noWrap/>
            <w:hideMark/>
          </w:tcPr>
          <w:p w14:paraId="4EF9B61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Absorption</w:t>
            </w:r>
          </w:p>
        </w:tc>
        <w:tc>
          <w:tcPr>
            <w:tcW w:w="1121" w:type="dxa"/>
            <w:hideMark/>
          </w:tcPr>
          <w:p w14:paraId="5CCCB42D"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 </w:t>
            </w:r>
          </w:p>
        </w:tc>
        <w:tc>
          <w:tcPr>
            <w:tcW w:w="809" w:type="dxa"/>
            <w:noWrap/>
            <w:hideMark/>
          </w:tcPr>
          <w:p w14:paraId="3429184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 </w:t>
            </w:r>
          </w:p>
        </w:tc>
      </w:tr>
      <w:tr w:rsidR="002C3110" w:rsidRPr="002C3110" w14:paraId="712B8911"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vMerge/>
            <w:hideMark/>
          </w:tcPr>
          <w:p w14:paraId="2D271B90" w14:textId="77777777" w:rsidR="002C3110" w:rsidRPr="002C3110" w:rsidRDefault="002C3110" w:rsidP="00A82E88">
            <w:pPr>
              <w:rPr>
                <w:rFonts w:ascii="Calibri" w:eastAsia="Times New Roman" w:hAnsi="Calibri" w:cs="Calibri"/>
                <w:color w:val="auto"/>
                <w:lang w:eastAsia="en-AU"/>
              </w:rPr>
            </w:pPr>
          </w:p>
        </w:tc>
        <w:tc>
          <w:tcPr>
            <w:tcW w:w="1087" w:type="dxa"/>
            <w:noWrap/>
            <w:hideMark/>
          </w:tcPr>
          <w:p w14:paraId="50592493"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 </w:t>
            </w:r>
          </w:p>
        </w:tc>
        <w:tc>
          <w:tcPr>
            <w:tcW w:w="1028" w:type="dxa"/>
            <w:noWrap/>
            <w:hideMark/>
          </w:tcPr>
          <w:p w14:paraId="06DCFD43"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 </w:t>
            </w:r>
          </w:p>
        </w:tc>
        <w:tc>
          <w:tcPr>
            <w:tcW w:w="960" w:type="dxa"/>
            <w:noWrap/>
            <w:hideMark/>
          </w:tcPr>
          <w:p w14:paraId="66ECAF5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 </w:t>
            </w:r>
          </w:p>
        </w:tc>
        <w:tc>
          <w:tcPr>
            <w:tcW w:w="960" w:type="dxa"/>
            <w:noWrap/>
            <w:hideMark/>
          </w:tcPr>
          <w:p w14:paraId="211022D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 </w:t>
            </w:r>
          </w:p>
        </w:tc>
        <w:tc>
          <w:tcPr>
            <w:tcW w:w="960" w:type="dxa"/>
            <w:noWrap/>
            <w:hideMark/>
          </w:tcPr>
          <w:p w14:paraId="0315FB83"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(mg/kg)</w:t>
            </w:r>
          </w:p>
        </w:tc>
        <w:tc>
          <w:tcPr>
            <w:tcW w:w="1171" w:type="dxa"/>
            <w:noWrap/>
            <w:hideMark/>
          </w:tcPr>
          <w:p w14:paraId="7D5E7CC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(m3/s)</w:t>
            </w:r>
          </w:p>
        </w:tc>
        <w:tc>
          <w:tcPr>
            <w:tcW w:w="1153" w:type="dxa"/>
            <w:noWrap/>
            <w:hideMark/>
          </w:tcPr>
          <w:p w14:paraId="2CE67E6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(mg/hr)</w:t>
            </w:r>
          </w:p>
        </w:tc>
        <w:tc>
          <w:tcPr>
            <w:tcW w:w="1051" w:type="dxa"/>
            <w:noWrap/>
            <w:hideMark/>
          </w:tcPr>
          <w:p w14:paraId="218BC2D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w:t>
            </w:r>
          </w:p>
        </w:tc>
        <w:tc>
          <w:tcPr>
            <w:tcW w:w="1121" w:type="dxa"/>
            <w:hideMark/>
          </w:tcPr>
          <w:p w14:paraId="09BE2C90"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(kg/t)</w:t>
            </w:r>
          </w:p>
        </w:tc>
        <w:tc>
          <w:tcPr>
            <w:tcW w:w="809" w:type="dxa"/>
            <w:noWrap/>
            <w:hideMark/>
          </w:tcPr>
          <w:p w14:paraId="5FC0593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(m/s)</w:t>
            </w:r>
          </w:p>
        </w:tc>
      </w:tr>
      <w:tr w:rsidR="002C3110" w:rsidRPr="002C3110" w14:paraId="46A0B196"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E363535"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70A3F89C"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proofErr w:type="spellStart"/>
            <w:r w:rsidRPr="002C3110">
              <w:rPr>
                <w:rFonts w:ascii="Calibri" w:eastAsia="Times New Roman" w:hAnsi="Calibri" w:cs="Calibri"/>
                <w:b/>
                <w:bCs/>
                <w:lang w:eastAsia="en-AU"/>
              </w:rPr>
              <w:t>fill_block_n</w:t>
            </w:r>
            <w:proofErr w:type="spellEnd"/>
          </w:p>
        </w:tc>
        <w:tc>
          <w:tcPr>
            <w:tcW w:w="1028" w:type="dxa"/>
            <w:noWrap/>
            <w:hideMark/>
          </w:tcPr>
          <w:p w14:paraId="5D85680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fc</w:t>
            </w:r>
          </w:p>
        </w:tc>
        <w:tc>
          <w:tcPr>
            <w:tcW w:w="960" w:type="dxa"/>
            <w:noWrap/>
            <w:hideMark/>
          </w:tcPr>
          <w:p w14:paraId="61F4384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proofErr w:type="spellStart"/>
            <w:r w:rsidRPr="002C3110">
              <w:rPr>
                <w:rFonts w:ascii="Calibri" w:eastAsia="Times New Roman" w:hAnsi="Calibri" w:cs="Calibri"/>
                <w:b/>
                <w:bCs/>
                <w:lang w:eastAsia="en-AU"/>
              </w:rPr>
              <w:t>taurate</w:t>
            </w:r>
            <w:proofErr w:type="spellEnd"/>
          </w:p>
        </w:tc>
        <w:tc>
          <w:tcPr>
            <w:tcW w:w="960" w:type="dxa"/>
            <w:noWrap/>
            <w:hideMark/>
          </w:tcPr>
          <w:p w14:paraId="7120831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5</w:t>
            </w:r>
          </w:p>
        </w:tc>
        <w:tc>
          <w:tcPr>
            <w:tcW w:w="960" w:type="dxa"/>
            <w:noWrap/>
            <w:hideMark/>
          </w:tcPr>
          <w:p w14:paraId="0751EE2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0.0385</w:t>
            </w:r>
          </w:p>
        </w:tc>
        <w:tc>
          <w:tcPr>
            <w:tcW w:w="1171" w:type="dxa"/>
            <w:noWrap/>
            <w:hideMark/>
          </w:tcPr>
          <w:p w14:paraId="6D29740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0.33</w:t>
            </w:r>
          </w:p>
        </w:tc>
        <w:tc>
          <w:tcPr>
            <w:tcW w:w="1153" w:type="dxa"/>
            <w:noWrap/>
            <w:hideMark/>
          </w:tcPr>
          <w:p w14:paraId="6A551D0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14</w:t>
            </w:r>
          </w:p>
        </w:tc>
        <w:tc>
          <w:tcPr>
            <w:tcW w:w="1051" w:type="dxa"/>
            <w:noWrap/>
            <w:hideMark/>
          </w:tcPr>
          <w:p w14:paraId="5E47E31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15.1</w:t>
            </w:r>
          </w:p>
        </w:tc>
        <w:tc>
          <w:tcPr>
            <w:tcW w:w="1121" w:type="dxa"/>
            <w:hideMark/>
          </w:tcPr>
          <w:p w14:paraId="06DF0C9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lang w:eastAsia="en-AU"/>
              </w:rPr>
            </w:pPr>
            <w:r w:rsidRPr="002C3110">
              <w:rPr>
                <w:rFonts w:ascii="Calibri" w:eastAsia="Times New Roman" w:hAnsi="Calibri" w:cs="Calibri"/>
                <w:b/>
                <w:bCs/>
                <w:lang w:eastAsia="en-AU"/>
              </w:rPr>
              <w:t>0.1</w:t>
            </w:r>
          </w:p>
        </w:tc>
        <w:tc>
          <w:tcPr>
            <w:tcW w:w="809" w:type="dxa"/>
            <w:noWrap/>
            <w:hideMark/>
          </w:tcPr>
          <w:p w14:paraId="35F3020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0.92</w:t>
            </w:r>
          </w:p>
        </w:tc>
      </w:tr>
      <w:tr w:rsidR="002C3110" w:rsidRPr="002C3110" w14:paraId="589B9F23" w14:textId="77777777" w:rsidTr="00A82E88">
        <w:trPr>
          <w:trHeight w:val="31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DC99D70"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5AA99246"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365D774C"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sp_3arm</w:t>
            </w:r>
          </w:p>
        </w:tc>
        <w:tc>
          <w:tcPr>
            <w:tcW w:w="960" w:type="dxa"/>
            <w:noWrap/>
            <w:hideMark/>
          </w:tcPr>
          <w:p w14:paraId="3AB67FB8"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064E78E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w:t>
            </w:r>
          </w:p>
        </w:tc>
        <w:tc>
          <w:tcPr>
            <w:tcW w:w="960" w:type="dxa"/>
            <w:noWrap/>
            <w:hideMark/>
          </w:tcPr>
          <w:p w14:paraId="0B812591"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0.0304</w:t>
            </w:r>
          </w:p>
        </w:tc>
        <w:tc>
          <w:tcPr>
            <w:tcW w:w="1171" w:type="dxa"/>
            <w:noWrap/>
            <w:hideMark/>
          </w:tcPr>
          <w:p w14:paraId="748AD18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0.33</w:t>
            </w:r>
          </w:p>
        </w:tc>
        <w:tc>
          <w:tcPr>
            <w:tcW w:w="1153" w:type="dxa"/>
            <w:noWrap/>
            <w:hideMark/>
          </w:tcPr>
          <w:p w14:paraId="0C948461"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w:t>
            </w:r>
          </w:p>
        </w:tc>
        <w:tc>
          <w:tcPr>
            <w:tcW w:w="1051" w:type="dxa"/>
            <w:noWrap/>
            <w:hideMark/>
          </w:tcPr>
          <w:p w14:paraId="38A74565"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11.9</w:t>
            </w:r>
          </w:p>
        </w:tc>
        <w:tc>
          <w:tcPr>
            <w:tcW w:w="1121" w:type="dxa"/>
            <w:hideMark/>
          </w:tcPr>
          <w:p w14:paraId="041E0A7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w:t>
            </w:r>
          </w:p>
        </w:tc>
        <w:tc>
          <w:tcPr>
            <w:tcW w:w="809" w:type="dxa"/>
            <w:noWrap/>
            <w:hideMark/>
          </w:tcPr>
          <w:p w14:paraId="0F84116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0.92</w:t>
            </w:r>
          </w:p>
        </w:tc>
      </w:tr>
      <w:tr w:rsidR="002C3110" w:rsidRPr="002C3110" w14:paraId="2FC806EA"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34E6F1"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398C949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612DA4B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sp_3arm</w:t>
            </w:r>
          </w:p>
        </w:tc>
        <w:tc>
          <w:tcPr>
            <w:tcW w:w="960" w:type="dxa"/>
            <w:noWrap/>
            <w:hideMark/>
          </w:tcPr>
          <w:p w14:paraId="2F161432"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D118FB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w:t>
            </w:r>
          </w:p>
        </w:tc>
        <w:tc>
          <w:tcPr>
            <w:tcW w:w="960" w:type="dxa"/>
            <w:noWrap/>
            <w:hideMark/>
          </w:tcPr>
          <w:p w14:paraId="25C3393F"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0.0285</w:t>
            </w:r>
          </w:p>
        </w:tc>
        <w:tc>
          <w:tcPr>
            <w:tcW w:w="1171" w:type="dxa"/>
            <w:noWrap/>
            <w:hideMark/>
          </w:tcPr>
          <w:p w14:paraId="4D77F0B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w:t>
            </w:r>
          </w:p>
        </w:tc>
        <w:tc>
          <w:tcPr>
            <w:tcW w:w="1153" w:type="dxa"/>
            <w:noWrap/>
            <w:hideMark/>
          </w:tcPr>
          <w:p w14:paraId="0D5B6E1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6</w:t>
            </w:r>
          </w:p>
        </w:tc>
        <w:tc>
          <w:tcPr>
            <w:tcW w:w="1051" w:type="dxa"/>
            <w:noWrap/>
            <w:hideMark/>
          </w:tcPr>
          <w:p w14:paraId="079BEDC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9.1</w:t>
            </w:r>
          </w:p>
        </w:tc>
        <w:tc>
          <w:tcPr>
            <w:tcW w:w="1121" w:type="dxa"/>
            <w:hideMark/>
          </w:tcPr>
          <w:p w14:paraId="03FDE1AF"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0.12</w:t>
            </w:r>
          </w:p>
        </w:tc>
        <w:tc>
          <w:tcPr>
            <w:tcW w:w="809" w:type="dxa"/>
            <w:noWrap/>
            <w:hideMark/>
          </w:tcPr>
          <w:p w14:paraId="3DC7A9C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0.56</w:t>
            </w:r>
          </w:p>
        </w:tc>
      </w:tr>
      <w:tr w:rsidR="002C3110" w:rsidRPr="002C3110" w14:paraId="19BD059F"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BE0285"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3F73750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4B5E00D6"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7052E369"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36EB32E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w:t>
            </w:r>
          </w:p>
        </w:tc>
        <w:tc>
          <w:tcPr>
            <w:tcW w:w="960" w:type="dxa"/>
            <w:noWrap/>
            <w:hideMark/>
          </w:tcPr>
          <w:p w14:paraId="780C6FD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0.0285</w:t>
            </w:r>
          </w:p>
        </w:tc>
        <w:tc>
          <w:tcPr>
            <w:tcW w:w="1171" w:type="dxa"/>
            <w:noWrap/>
            <w:hideMark/>
          </w:tcPr>
          <w:p w14:paraId="102BF748"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0.18</w:t>
            </w:r>
          </w:p>
        </w:tc>
        <w:tc>
          <w:tcPr>
            <w:tcW w:w="1153" w:type="dxa"/>
            <w:noWrap/>
            <w:hideMark/>
          </w:tcPr>
          <w:p w14:paraId="01BA4D0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w:t>
            </w:r>
          </w:p>
        </w:tc>
        <w:tc>
          <w:tcPr>
            <w:tcW w:w="1051" w:type="dxa"/>
            <w:noWrap/>
            <w:hideMark/>
          </w:tcPr>
          <w:p w14:paraId="63294D58"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12.9</w:t>
            </w:r>
          </w:p>
        </w:tc>
        <w:tc>
          <w:tcPr>
            <w:tcW w:w="1121" w:type="dxa"/>
            <w:hideMark/>
          </w:tcPr>
          <w:p w14:paraId="42892055"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0.16</w:t>
            </w:r>
          </w:p>
        </w:tc>
        <w:tc>
          <w:tcPr>
            <w:tcW w:w="809" w:type="dxa"/>
            <w:noWrap/>
            <w:hideMark/>
          </w:tcPr>
          <w:p w14:paraId="21AA34E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w:t>
            </w:r>
          </w:p>
        </w:tc>
      </w:tr>
      <w:tr w:rsidR="002C3110" w:rsidRPr="002C3110" w14:paraId="231A1A65"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8D6DF8"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63C08853"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6C3AD20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sp_3arm</w:t>
            </w:r>
          </w:p>
        </w:tc>
        <w:tc>
          <w:tcPr>
            <w:tcW w:w="960" w:type="dxa"/>
            <w:noWrap/>
            <w:hideMark/>
          </w:tcPr>
          <w:p w14:paraId="27997798"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458DDCA8"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w:t>
            </w:r>
          </w:p>
        </w:tc>
        <w:tc>
          <w:tcPr>
            <w:tcW w:w="960" w:type="dxa"/>
            <w:noWrap/>
            <w:hideMark/>
          </w:tcPr>
          <w:p w14:paraId="6E56FC1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0.0315</w:t>
            </w:r>
          </w:p>
        </w:tc>
        <w:tc>
          <w:tcPr>
            <w:tcW w:w="1171" w:type="dxa"/>
            <w:noWrap/>
            <w:hideMark/>
          </w:tcPr>
          <w:p w14:paraId="1A11B6C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0.26</w:t>
            </w:r>
          </w:p>
        </w:tc>
        <w:tc>
          <w:tcPr>
            <w:tcW w:w="1153" w:type="dxa"/>
            <w:noWrap/>
            <w:hideMark/>
          </w:tcPr>
          <w:p w14:paraId="349DC19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23</w:t>
            </w:r>
          </w:p>
        </w:tc>
        <w:tc>
          <w:tcPr>
            <w:tcW w:w="1051" w:type="dxa"/>
            <w:noWrap/>
            <w:hideMark/>
          </w:tcPr>
          <w:p w14:paraId="23189AC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16.3</w:t>
            </w:r>
          </w:p>
        </w:tc>
        <w:tc>
          <w:tcPr>
            <w:tcW w:w="1121" w:type="dxa"/>
            <w:hideMark/>
          </w:tcPr>
          <w:p w14:paraId="01F6340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0.19</w:t>
            </w:r>
          </w:p>
        </w:tc>
        <w:tc>
          <w:tcPr>
            <w:tcW w:w="809" w:type="dxa"/>
            <w:noWrap/>
            <w:hideMark/>
          </w:tcPr>
          <w:p w14:paraId="5D37072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0.72</w:t>
            </w:r>
          </w:p>
        </w:tc>
      </w:tr>
      <w:tr w:rsidR="002C3110" w:rsidRPr="002C3110" w14:paraId="509AFEB6"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735A27"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53564C41"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30B83B6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26CB6D1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5256F5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w:t>
            </w:r>
          </w:p>
        </w:tc>
        <w:tc>
          <w:tcPr>
            <w:tcW w:w="960" w:type="dxa"/>
            <w:noWrap/>
            <w:hideMark/>
          </w:tcPr>
          <w:p w14:paraId="682E125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0.0293</w:t>
            </w:r>
          </w:p>
        </w:tc>
        <w:tc>
          <w:tcPr>
            <w:tcW w:w="1171" w:type="dxa"/>
            <w:noWrap/>
            <w:hideMark/>
          </w:tcPr>
          <w:p w14:paraId="4A83298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0.18</w:t>
            </w:r>
          </w:p>
        </w:tc>
        <w:tc>
          <w:tcPr>
            <w:tcW w:w="1153" w:type="dxa"/>
            <w:noWrap/>
            <w:hideMark/>
          </w:tcPr>
          <w:p w14:paraId="24DC7B7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21</w:t>
            </w:r>
          </w:p>
        </w:tc>
        <w:tc>
          <w:tcPr>
            <w:tcW w:w="1051" w:type="dxa"/>
            <w:noWrap/>
            <w:hideMark/>
          </w:tcPr>
          <w:p w14:paraId="3979DEF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18.5</w:t>
            </w:r>
          </w:p>
        </w:tc>
        <w:tc>
          <w:tcPr>
            <w:tcW w:w="1121" w:type="dxa"/>
            <w:hideMark/>
          </w:tcPr>
          <w:p w14:paraId="136ACBC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0.23</w:t>
            </w:r>
          </w:p>
        </w:tc>
        <w:tc>
          <w:tcPr>
            <w:tcW w:w="809" w:type="dxa"/>
            <w:noWrap/>
            <w:hideMark/>
          </w:tcPr>
          <w:p w14:paraId="031826F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w:t>
            </w:r>
          </w:p>
        </w:tc>
      </w:tr>
      <w:tr w:rsidR="002C3110" w:rsidRPr="002C3110" w14:paraId="298DC41A"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52A5C11"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251AE1C0"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135359F8"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7FAF430D"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01AC404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w:t>
            </w:r>
          </w:p>
        </w:tc>
        <w:tc>
          <w:tcPr>
            <w:tcW w:w="960" w:type="dxa"/>
            <w:noWrap/>
            <w:hideMark/>
          </w:tcPr>
          <w:p w14:paraId="482A0B9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0.0365</w:t>
            </w:r>
          </w:p>
        </w:tc>
        <w:tc>
          <w:tcPr>
            <w:tcW w:w="1171" w:type="dxa"/>
            <w:noWrap/>
            <w:hideMark/>
          </w:tcPr>
          <w:p w14:paraId="100BF4CF"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w:t>
            </w:r>
          </w:p>
        </w:tc>
        <w:tc>
          <w:tcPr>
            <w:tcW w:w="1153" w:type="dxa"/>
            <w:noWrap/>
            <w:hideMark/>
          </w:tcPr>
          <w:p w14:paraId="35BB55D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39</w:t>
            </w:r>
          </w:p>
        </w:tc>
        <w:tc>
          <w:tcPr>
            <w:tcW w:w="1051" w:type="dxa"/>
            <w:noWrap/>
            <w:hideMark/>
          </w:tcPr>
          <w:p w14:paraId="6ED9964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10.2</w:t>
            </w:r>
          </w:p>
        </w:tc>
        <w:tc>
          <w:tcPr>
            <w:tcW w:w="1121" w:type="dxa"/>
            <w:hideMark/>
          </w:tcPr>
          <w:p w14:paraId="2C6765A8"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0.47</w:t>
            </w:r>
          </w:p>
        </w:tc>
        <w:tc>
          <w:tcPr>
            <w:tcW w:w="809" w:type="dxa"/>
            <w:noWrap/>
            <w:hideMark/>
          </w:tcPr>
          <w:p w14:paraId="15B3B0AE"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0.83</w:t>
            </w:r>
          </w:p>
        </w:tc>
      </w:tr>
      <w:tr w:rsidR="002C3110" w:rsidRPr="002C3110" w14:paraId="4D15330A"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EA8D876"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6E84F77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7E176154"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61FDDB8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2DAFE2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40</w:t>
            </w:r>
          </w:p>
        </w:tc>
        <w:tc>
          <w:tcPr>
            <w:tcW w:w="960" w:type="dxa"/>
            <w:noWrap/>
            <w:hideMark/>
          </w:tcPr>
          <w:p w14:paraId="065484D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0.0331</w:t>
            </w:r>
          </w:p>
        </w:tc>
        <w:tc>
          <w:tcPr>
            <w:tcW w:w="1171" w:type="dxa"/>
            <w:noWrap/>
            <w:hideMark/>
          </w:tcPr>
          <w:p w14:paraId="73791D2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0.35</w:t>
            </w:r>
          </w:p>
        </w:tc>
        <w:tc>
          <w:tcPr>
            <w:tcW w:w="1153" w:type="dxa"/>
            <w:noWrap/>
            <w:hideMark/>
          </w:tcPr>
          <w:p w14:paraId="0860FE8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95</w:t>
            </w:r>
          </w:p>
        </w:tc>
        <w:tc>
          <w:tcPr>
            <w:tcW w:w="1051" w:type="dxa"/>
            <w:noWrap/>
            <w:hideMark/>
          </w:tcPr>
          <w:p w14:paraId="0C101BF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16.8</w:t>
            </w:r>
          </w:p>
        </w:tc>
        <w:tc>
          <w:tcPr>
            <w:tcW w:w="1121" w:type="dxa"/>
            <w:hideMark/>
          </w:tcPr>
          <w:p w14:paraId="610E882F"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0.59</w:t>
            </w:r>
          </w:p>
        </w:tc>
        <w:tc>
          <w:tcPr>
            <w:tcW w:w="809" w:type="dxa"/>
            <w:noWrap/>
            <w:hideMark/>
          </w:tcPr>
          <w:p w14:paraId="058B53A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0.97</w:t>
            </w:r>
          </w:p>
        </w:tc>
      </w:tr>
      <w:tr w:rsidR="002C3110" w:rsidRPr="002C3110" w14:paraId="2F638807"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53ECC3"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4BAEBE6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09CBF6F3"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70CD8737"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7C9390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30</w:t>
            </w:r>
          </w:p>
        </w:tc>
        <w:tc>
          <w:tcPr>
            <w:tcW w:w="960" w:type="dxa"/>
            <w:noWrap/>
            <w:hideMark/>
          </w:tcPr>
          <w:p w14:paraId="1D9C7DC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0.0286</w:t>
            </w:r>
          </w:p>
        </w:tc>
        <w:tc>
          <w:tcPr>
            <w:tcW w:w="1171" w:type="dxa"/>
            <w:noWrap/>
            <w:hideMark/>
          </w:tcPr>
          <w:p w14:paraId="17913D4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0.19</w:t>
            </w:r>
          </w:p>
        </w:tc>
        <w:tc>
          <w:tcPr>
            <w:tcW w:w="1153" w:type="dxa"/>
            <w:noWrap/>
            <w:hideMark/>
          </w:tcPr>
          <w:p w14:paraId="39E81F9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62</w:t>
            </w:r>
          </w:p>
        </w:tc>
        <w:tc>
          <w:tcPr>
            <w:tcW w:w="1051" w:type="dxa"/>
            <w:noWrap/>
            <w:hideMark/>
          </w:tcPr>
          <w:p w14:paraId="19118F9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19.4</w:t>
            </w:r>
          </w:p>
        </w:tc>
        <w:tc>
          <w:tcPr>
            <w:tcW w:w="1121" w:type="dxa"/>
            <w:hideMark/>
          </w:tcPr>
          <w:p w14:paraId="51BD9D18"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0.61</w:t>
            </w:r>
          </w:p>
        </w:tc>
        <w:tc>
          <w:tcPr>
            <w:tcW w:w="809" w:type="dxa"/>
            <w:noWrap/>
            <w:hideMark/>
          </w:tcPr>
          <w:p w14:paraId="72407F6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0.53</w:t>
            </w:r>
          </w:p>
        </w:tc>
      </w:tr>
      <w:tr w:rsidR="002C3110" w:rsidRPr="002C3110" w14:paraId="1868BC5E"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663BA7"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250B379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3A61092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37A900D3"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991687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40</w:t>
            </w:r>
          </w:p>
        </w:tc>
        <w:tc>
          <w:tcPr>
            <w:tcW w:w="960" w:type="dxa"/>
            <w:noWrap/>
            <w:hideMark/>
          </w:tcPr>
          <w:p w14:paraId="0A61272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0.0293</w:t>
            </w:r>
          </w:p>
        </w:tc>
        <w:tc>
          <w:tcPr>
            <w:tcW w:w="1171" w:type="dxa"/>
            <w:noWrap/>
            <w:hideMark/>
          </w:tcPr>
          <w:p w14:paraId="4C26A93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0.18</w:t>
            </w:r>
          </w:p>
        </w:tc>
        <w:tc>
          <w:tcPr>
            <w:tcW w:w="1153" w:type="dxa"/>
            <w:noWrap/>
            <w:hideMark/>
          </w:tcPr>
          <w:p w14:paraId="0235FAA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84</w:t>
            </w:r>
          </w:p>
        </w:tc>
        <w:tc>
          <w:tcPr>
            <w:tcW w:w="1051" w:type="dxa"/>
            <w:noWrap/>
            <w:hideMark/>
          </w:tcPr>
          <w:p w14:paraId="6BDE569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22.1</w:t>
            </w:r>
          </w:p>
        </w:tc>
        <w:tc>
          <w:tcPr>
            <w:tcW w:w="1121" w:type="dxa"/>
            <w:hideMark/>
          </w:tcPr>
          <w:p w14:paraId="4BAD1BA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0.77</w:t>
            </w:r>
          </w:p>
        </w:tc>
        <w:tc>
          <w:tcPr>
            <w:tcW w:w="809" w:type="dxa"/>
            <w:noWrap/>
            <w:hideMark/>
          </w:tcPr>
          <w:p w14:paraId="4B0BA29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w:t>
            </w:r>
          </w:p>
        </w:tc>
      </w:tr>
      <w:tr w:rsidR="002C3110" w:rsidRPr="002C3110" w14:paraId="37014CC1"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50F2942"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31AE8AE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101406D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6B57BCD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FF4C10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30</w:t>
            </w:r>
          </w:p>
        </w:tc>
        <w:tc>
          <w:tcPr>
            <w:tcW w:w="960" w:type="dxa"/>
            <w:noWrap/>
            <w:hideMark/>
          </w:tcPr>
          <w:p w14:paraId="0B9CF3B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0.05</w:t>
            </w:r>
          </w:p>
        </w:tc>
        <w:tc>
          <w:tcPr>
            <w:tcW w:w="1171" w:type="dxa"/>
            <w:noWrap/>
            <w:hideMark/>
          </w:tcPr>
          <w:p w14:paraId="1F3DAD3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w:t>
            </w:r>
          </w:p>
        </w:tc>
        <w:tc>
          <w:tcPr>
            <w:tcW w:w="1153" w:type="dxa"/>
            <w:noWrap/>
            <w:hideMark/>
          </w:tcPr>
          <w:p w14:paraId="1C2AB74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108</w:t>
            </w:r>
          </w:p>
        </w:tc>
        <w:tc>
          <w:tcPr>
            <w:tcW w:w="1051" w:type="dxa"/>
            <w:noWrap/>
            <w:hideMark/>
          </w:tcPr>
          <w:p w14:paraId="2DC5DD4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13.1</w:t>
            </w:r>
          </w:p>
        </w:tc>
        <w:tc>
          <w:tcPr>
            <w:tcW w:w="1121" w:type="dxa"/>
            <w:hideMark/>
          </w:tcPr>
          <w:p w14:paraId="1AC6FFBB"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w:t>
            </w:r>
          </w:p>
        </w:tc>
        <w:tc>
          <w:tcPr>
            <w:tcW w:w="809" w:type="dxa"/>
            <w:noWrap/>
            <w:hideMark/>
          </w:tcPr>
          <w:p w14:paraId="5F4D63F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0.83</w:t>
            </w:r>
          </w:p>
        </w:tc>
      </w:tr>
      <w:tr w:rsidR="002C3110" w:rsidRPr="002C3110" w14:paraId="2EC5A59A"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7EA6746"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0688B62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45BFF7B0"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708E03C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3332E1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55</w:t>
            </w:r>
          </w:p>
        </w:tc>
        <w:tc>
          <w:tcPr>
            <w:tcW w:w="960" w:type="dxa"/>
            <w:noWrap/>
            <w:hideMark/>
          </w:tcPr>
          <w:p w14:paraId="2D7C6267"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0.0293</w:t>
            </w:r>
          </w:p>
        </w:tc>
        <w:tc>
          <w:tcPr>
            <w:tcW w:w="1171" w:type="dxa"/>
            <w:noWrap/>
            <w:hideMark/>
          </w:tcPr>
          <w:p w14:paraId="17D7E3C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0.18</w:t>
            </w:r>
          </w:p>
        </w:tc>
        <w:tc>
          <w:tcPr>
            <w:tcW w:w="1153" w:type="dxa"/>
            <w:noWrap/>
            <w:hideMark/>
          </w:tcPr>
          <w:p w14:paraId="504A4BB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116</w:t>
            </w:r>
          </w:p>
        </w:tc>
        <w:tc>
          <w:tcPr>
            <w:tcW w:w="1051" w:type="dxa"/>
            <w:noWrap/>
            <w:hideMark/>
          </w:tcPr>
          <w:p w14:paraId="4D489AE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22.4</w:t>
            </w:r>
          </w:p>
        </w:tc>
        <w:tc>
          <w:tcPr>
            <w:tcW w:w="1121" w:type="dxa"/>
            <w:hideMark/>
          </w:tcPr>
          <w:p w14:paraId="756C6D4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1.04</w:t>
            </w:r>
          </w:p>
        </w:tc>
        <w:tc>
          <w:tcPr>
            <w:tcW w:w="809" w:type="dxa"/>
            <w:noWrap/>
            <w:hideMark/>
          </w:tcPr>
          <w:p w14:paraId="5BAA492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0.5</w:t>
            </w:r>
          </w:p>
        </w:tc>
      </w:tr>
      <w:tr w:rsidR="002C3110" w:rsidRPr="002C3110" w14:paraId="567D72D1"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6EDA83"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0AC1BE11"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fill_block_o</w:t>
            </w:r>
            <w:proofErr w:type="spellEnd"/>
          </w:p>
        </w:tc>
        <w:tc>
          <w:tcPr>
            <w:tcW w:w="1028" w:type="dxa"/>
            <w:noWrap/>
            <w:hideMark/>
          </w:tcPr>
          <w:p w14:paraId="45A549F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hc</w:t>
            </w:r>
            <w:proofErr w:type="spellEnd"/>
          </w:p>
        </w:tc>
        <w:tc>
          <w:tcPr>
            <w:tcW w:w="960" w:type="dxa"/>
            <w:noWrap/>
            <w:hideMark/>
          </w:tcPr>
          <w:p w14:paraId="7114A1D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3F9185A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55</w:t>
            </w:r>
          </w:p>
        </w:tc>
        <w:tc>
          <w:tcPr>
            <w:tcW w:w="960" w:type="dxa"/>
            <w:noWrap/>
            <w:hideMark/>
          </w:tcPr>
          <w:p w14:paraId="4CC13BB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0.051</w:t>
            </w:r>
          </w:p>
        </w:tc>
        <w:tc>
          <w:tcPr>
            <w:tcW w:w="1171" w:type="dxa"/>
            <w:noWrap/>
            <w:hideMark/>
          </w:tcPr>
          <w:p w14:paraId="2C1C085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w:t>
            </w:r>
          </w:p>
        </w:tc>
        <w:tc>
          <w:tcPr>
            <w:tcW w:w="1153" w:type="dxa"/>
            <w:noWrap/>
            <w:hideMark/>
          </w:tcPr>
          <w:p w14:paraId="4A77A71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202</w:t>
            </w:r>
          </w:p>
        </w:tc>
        <w:tc>
          <w:tcPr>
            <w:tcW w:w="1051" w:type="dxa"/>
            <w:noWrap/>
            <w:hideMark/>
          </w:tcPr>
          <w:p w14:paraId="6B515EB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16.5</w:t>
            </w:r>
          </w:p>
        </w:tc>
        <w:tc>
          <w:tcPr>
            <w:tcW w:w="1121" w:type="dxa"/>
            <w:hideMark/>
          </w:tcPr>
          <w:p w14:paraId="2BAB720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1.48</w:t>
            </w:r>
          </w:p>
        </w:tc>
        <w:tc>
          <w:tcPr>
            <w:tcW w:w="809" w:type="dxa"/>
            <w:noWrap/>
            <w:hideMark/>
          </w:tcPr>
          <w:p w14:paraId="6B41CDB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0.83</w:t>
            </w:r>
          </w:p>
        </w:tc>
      </w:tr>
      <w:tr w:rsidR="002C3110" w:rsidRPr="002C3110" w14:paraId="72521992"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AAA2A8"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ct</w:t>
            </w:r>
            <w:proofErr w:type="spellEnd"/>
          </w:p>
        </w:tc>
        <w:tc>
          <w:tcPr>
            <w:tcW w:w="1087" w:type="dxa"/>
            <w:noWrap/>
            <w:hideMark/>
          </w:tcPr>
          <w:p w14:paraId="1E2EBBA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fill_block_n</w:t>
            </w:r>
            <w:proofErr w:type="spellEnd"/>
          </w:p>
        </w:tc>
        <w:tc>
          <w:tcPr>
            <w:tcW w:w="1028" w:type="dxa"/>
            <w:noWrap/>
            <w:hideMark/>
          </w:tcPr>
          <w:p w14:paraId="01E0FCF6"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sp_3arm</w:t>
            </w:r>
          </w:p>
        </w:tc>
        <w:tc>
          <w:tcPr>
            <w:tcW w:w="960" w:type="dxa"/>
            <w:noWrap/>
            <w:hideMark/>
          </w:tcPr>
          <w:p w14:paraId="2F552B4E"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16B232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55</w:t>
            </w:r>
          </w:p>
        </w:tc>
        <w:tc>
          <w:tcPr>
            <w:tcW w:w="960" w:type="dxa"/>
            <w:noWrap/>
            <w:hideMark/>
          </w:tcPr>
          <w:p w14:paraId="3631965F"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0.038</w:t>
            </w:r>
          </w:p>
        </w:tc>
        <w:tc>
          <w:tcPr>
            <w:tcW w:w="1171" w:type="dxa"/>
            <w:noWrap/>
            <w:hideMark/>
          </w:tcPr>
          <w:p w14:paraId="27627B5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0.36</w:t>
            </w:r>
          </w:p>
        </w:tc>
        <w:tc>
          <w:tcPr>
            <w:tcW w:w="1153" w:type="dxa"/>
            <w:noWrap/>
            <w:hideMark/>
          </w:tcPr>
          <w:p w14:paraId="0821FD91"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150</w:t>
            </w:r>
          </w:p>
        </w:tc>
        <w:tc>
          <w:tcPr>
            <w:tcW w:w="1051" w:type="dxa"/>
            <w:noWrap/>
            <w:hideMark/>
          </w:tcPr>
          <w:p w14:paraId="1B09520F"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9.8</w:t>
            </w:r>
          </w:p>
        </w:tc>
        <w:tc>
          <w:tcPr>
            <w:tcW w:w="1121" w:type="dxa"/>
            <w:hideMark/>
          </w:tcPr>
          <w:p w14:paraId="4F9DCDA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1.55</w:t>
            </w:r>
          </w:p>
        </w:tc>
        <w:tc>
          <w:tcPr>
            <w:tcW w:w="809" w:type="dxa"/>
            <w:noWrap/>
            <w:hideMark/>
          </w:tcPr>
          <w:p w14:paraId="73E6A4E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w:t>
            </w:r>
          </w:p>
        </w:tc>
      </w:tr>
      <w:tr w:rsidR="002C3110" w:rsidRPr="002C3110" w14:paraId="51232903"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ABF172"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95A828C"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104F106D"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4435D7B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0A1C1E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w:t>
            </w:r>
          </w:p>
        </w:tc>
        <w:tc>
          <w:tcPr>
            <w:tcW w:w="960" w:type="dxa"/>
            <w:noWrap/>
            <w:hideMark/>
          </w:tcPr>
          <w:p w14:paraId="389891C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0.0196</w:t>
            </w:r>
          </w:p>
        </w:tc>
        <w:tc>
          <w:tcPr>
            <w:tcW w:w="1171" w:type="dxa"/>
            <w:noWrap/>
            <w:hideMark/>
          </w:tcPr>
          <w:p w14:paraId="501CAD5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0.27</w:t>
            </w:r>
          </w:p>
        </w:tc>
        <w:tc>
          <w:tcPr>
            <w:tcW w:w="1153" w:type="dxa"/>
            <w:noWrap/>
            <w:hideMark/>
          </w:tcPr>
          <w:p w14:paraId="7732079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w:t>
            </w:r>
          </w:p>
        </w:tc>
        <w:tc>
          <w:tcPr>
            <w:tcW w:w="1051" w:type="dxa"/>
            <w:noWrap/>
            <w:hideMark/>
          </w:tcPr>
          <w:p w14:paraId="55592B4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13</w:t>
            </w:r>
          </w:p>
        </w:tc>
        <w:tc>
          <w:tcPr>
            <w:tcW w:w="1121" w:type="dxa"/>
            <w:hideMark/>
          </w:tcPr>
          <w:p w14:paraId="58DE285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0.15</w:t>
            </w:r>
          </w:p>
        </w:tc>
        <w:tc>
          <w:tcPr>
            <w:tcW w:w="809" w:type="dxa"/>
            <w:noWrap/>
            <w:hideMark/>
          </w:tcPr>
          <w:p w14:paraId="5DBDB05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w:t>
            </w:r>
          </w:p>
        </w:tc>
      </w:tr>
      <w:tr w:rsidR="002C3110" w:rsidRPr="002C3110" w14:paraId="6B8EA2F4"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CE93A65"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A721A8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7670346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49968C29"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2F8BE4C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w:t>
            </w:r>
          </w:p>
        </w:tc>
        <w:tc>
          <w:tcPr>
            <w:tcW w:w="960" w:type="dxa"/>
            <w:noWrap/>
            <w:hideMark/>
          </w:tcPr>
          <w:p w14:paraId="24D45EA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0.0216</w:t>
            </w:r>
          </w:p>
        </w:tc>
        <w:tc>
          <w:tcPr>
            <w:tcW w:w="1171" w:type="dxa"/>
            <w:noWrap/>
            <w:hideMark/>
          </w:tcPr>
          <w:p w14:paraId="023F83D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w:t>
            </w:r>
          </w:p>
        </w:tc>
        <w:tc>
          <w:tcPr>
            <w:tcW w:w="1153" w:type="dxa"/>
            <w:noWrap/>
            <w:hideMark/>
          </w:tcPr>
          <w:p w14:paraId="59B15C71"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w:t>
            </w:r>
          </w:p>
        </w:tc>
        <w:tc>
          <w:tcPr>
            <w:tcW w:w="1051" w:type="dxa"/>
            <w:noWrap/>
            <w:hideMark/>
          </w:tcPr>
          <w:p w14:paraId="043441A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15.7</w:t>
            </w:r>
          </w:p>
        </w:tc>
        <w:tc>
          <w:tcPr>
            <w:tcW w:w="1121" w:type="dxa"/>
            <w:hideMark/>
          </w:tcPr>
          <w:p w14:paraId="63C6A18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0.18</w:t>
            </w:r>
          </w:p>
        </w:tc>
        <w:tc>
          <w:tcPr>
            <w:tcW w:w="809" w:type="dxa"/>
            <w:noWrap/>
            <w:hideMark/>
          </w:tcPr>
          <w:p w14:paraId="562F319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1.26</w:t>
            </w:r>
          </w:p>
        </w:tc>
      </w:tr>
      <w:tr w:rsidR="002C3110" w:rsidRPr="002C3110" w14:paraId="70FAF949"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A0E6BD1"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764B1075"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ss304</w:t>
            </w:r>
          </w:p>
        </w:tc>
        <w:tc>
          <w:tcPr>
            <w:tcW w:w="1028" w:type="dxa"/>
            <w:noWrap/>
            <w:hideMark/>
          </w:tcPr>
          <w:p w14:paraId="38C3490C"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36D6249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5047209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70</w:t>
            </w:r>
          </w:p>
        </w:tc>
        <w:tc>
          <w:tcPr>
            <w:tcW w:w="960" w:type="dxa"/>
            <w:noWrap/>
            <w:hideMark/>
          </w:tcPr>
          <w:p w14:paraId="53B9B88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0.0115</w:t>
            </w:r>
          </w:p>
        </w:tc>
        <w:tc>
          <w:tcPr>
            <w:tcW w:w="1171" w:type="dxa"/>
            <w:noWrap/>
            <w:hideMark/>
          </w:tcPr>
          <w:p w14:paraId="16E959C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11250FDE"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58</w:t>
            </w:r>
          </w:p>
        </w:tc>
        <w:tc>
          <w:tcPr>
            <w:tcW w:w="1051" w:type="dxa"/>
            <w:noWrap/>
            <w:hideMark/>
          </w:tcPr>
          <w:p w14:paraId="55DE677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23</w:t>
            </w:r>
          </w:p>
        </w:tc>
        <w:tc>
          <w:tcPr>
            <w:tcW w:w="1121" w:type="dxa"/>
            <w:hideMark/>
          </w:tcPr>
          <w:p w14:paraId="5033A2A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0.38</w:t>
            </w:r>
          </w:p>
        </w:tc>
        <w:tc>
          <w:tcPr>
            <w:tcW w:w="809" w:type="dxa"/>
            <w:noWrap/>
            <w:hideMark/>
          </w:tcPr>
          <w:p w14:paraId="67F3045B"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10F0EEE1"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3A6ABD"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471DD35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ss304</w:t>
            </w:r>
          </w:p>
        </w:tc>
        <w:tc>
          <w:tcPr>
            <w:tcW w:w="1028" w:type="dxa"/>
            <w:noWrap/>
            <w:hideMark/>
          </w:tcPr>
          <w:p w14:paraId="5E42768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36CA919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43FC7D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80</w:t>
            </w:r>
          </w:p>
        </w:tc>
        <w:tc>
          <w:tcPr>
            <w:tcW w:w="960" w:type="dxa"/>
            <w:noWrap/>
            <w:hideMark/>
          </w:tcPr>
          <w:p w14:paraId="6DE32EB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0.013</w:t>
            </w:r>
          </w:p>
        </w:tc>
        <w:tc>
          <w:tcPr>
            <w:tcW w:w="1171" w:type="dxa"/>
            <w:noWrap/>
            <w:hideMark/>
          </w:tcPr>
          <w:p w14:paraId="3F85177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0.23</w:t>
            </w:r>
          </w:p>
        </w:tc>
        <w:tc>
          <w:tcPr>
            <w:tcW w:w="1153" w:type="dxa"/>
            <w:noWrap/>
            <w:hideMark/>
          </w:tcPr>
          <w:p w14:paraId="6FE25EE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75</w:t>
            </w:r>
          </w:p>
        </w:tc>
        <w:tc>
          <w:tcPr>
            <w:tcW w:w="1051" w:type="dxa"/>
            <w:noWrap/>
            <w:hideMark/>
          </w:tcPr>
          <w:p w14:paraId="5A5F13D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27.8</w:t>
            </w:r>
          </w:p>
        </w:tc>
        <w:tc>
          <w:tcPr>
            <w:tcW w:w="1121" w:type="dxa"/>
            <w:hideMark/>
          </w:tcPr>
          <w:p w14:paraId="0C87FB6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0.42</w:t>
            </w:r>
          </w:p>
        </w:tc>
        <w:tc>
          <w:tcPr>
            <w:tcW w:w="809" w:type="dxa"/>
            <w:noWrap/>
            <w:hideMark/>
          </w:tcPr>
          <w:p w14:paraId="57C3E33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1.45</w:t>
            </w:r>
          </w:p>
        </w:tc>
      </w:tr>
      <w:tr w:rsidR="002C3110" w:rsidRPr="002C3110" w14:paraId="47DB0BF3"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08FA2B"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1720197"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2DB3B9A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62E5ED32"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29C9737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50</w:t>
            </w:r>
          </w:p>
        </w:tc>
        <w:tc>
          <w:tcPr>
            <w:tcW w:w="960" w:type="dxa"/>
            <w:noWrap/>
            <w:hideMark/>
          </w:tcPr>
          <w:p w14:paraId="305FE0C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0.0192</w:t>
            </w:r>
          </w:p>
        </w:tc>
        <w:tc>
          <w:tcPr>
            <w:tcW w:w="1171" w:type="dxa"/>
            <w:noWrap/>
            <w:hideMark/>
          </w:tcPr>
          <w:p w14:paraId="693EAA0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240E8F5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69</w:t>
            </w:r>
          </w:p>
        </w:tc>
        <w:tc>
          <w:tcPr>
            <w:tcW w:w="1051" w:type="dxa"/>
            <w:noWrap/>
            <w:hideMark/>
          </w:tcPr>
          <w:p w14:paraId="5D9CBAB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21.8</w:t>
            </w:r>
          </w:p>
        </w:tc>
        <w:tc>
          <w:tcPr>
            <w:tcW w:w="1121" w:type="dxa"/>
            <w:hideMark/>
          </w:tcPr>
          <w:p w14:paraId="60B2EED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0.48</w:t>
            </w:r>
          </w:p>
        </w:tc>
        <w:tc>
          <w:tcPr>
            <w:tcW w:w="809" w:type="dxa"/>
            <w:noWrap/>
            <w:hideMark/>
          </w:tcPr>
          <w:p w14:paraId="4B81A67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5651E47E"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9664D62"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4B375DB"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13BD1074"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572CE6F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0A56DB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50</w:t>
            </w:r>
          </w:p>
        </w:tc>
        <w:tc>
          <w:tcPr>
            <w:tcW w:w="960" w:type="dxa"/>
            <w:noWrap/>
            <w:hideMark/>
          </w:tcPr>
          <w:p w14:paraId="156FEDF7"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0.0182</w:t>
            </w:r>
          </w:p>
        </w:tc>
        <w:tc>
          <w:tcPr>
            <w:tcW w:w="1171" w:type="dxa"/>
            <w:noWrap/>
            <w:hideMark/>
          </w:tcPr>
          <w:p w14:paraId="0208CB6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0.27</w:t>
            </w:r>
          </w:p>
        </w:tc>
        <w:tc>
          <w:tcPr>
            <w:tcW w:w="1153" w:type="dxa"/>
            <w:noWrap/>
            <w:hideMark/>
          </w:tcPr>
          <w:p w14:paraId="26705B3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66</w:t>
            </w:r>
          </w:p>
        </w:tc>
        <w:tc>
          <w:tcPr>
            <w:tcW w:w="1051" w:type="dxa"/>
            <w:noWrap/>
            <w:hideMark/>
          </w:tcPr>
          <w:p w14:paraId="3F67AE7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12.8</w:t>
            </w:r>
          </w:p>
        </w:tc>
        <w:tc>
          <w:tcPr>
            <w:tcW w:w="1121" w:type="dxa"/>
            <w:hideMark/>
          </w:tcPr>
          <w:p w14:paraId="079DBEA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0.69</w:t>
            </w:r>
          </w:p>
        </w:tc>
        <w:tc>
          <w:tcPr>
            <w:tcW w:w="809" w:type="dxa"/>
            <w:noWrap/>
            <w:hideMark/>
          </w:tcPr>
          <w:p w14:paraId="49A83DA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w:t>
            </w:r>
          </w:p>
        </w:tc>
      </w:tr>
      <w:tr w:rsidR="002C3110" w:rsidRPr="002C3110" w14:paraId="76879C55"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EB791CA"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lastRenderedPageBreak/>
              <w:t>pc</w:t>
            </w:r>
          </w:p>
        </w:tc>
        <w:tc>
          <w:tcPr>
            <w:tcW w:w="1087" w:type="dxa"/>
            <w:noWrap/>
            <w:hideMark/>
          </w:tcPr>
          <w:p w14:paraId="0360A7F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2E1836F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7201C78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49511E9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80</w:t>
            </w:r>
          </w:p>
        </w:tc>
        <w:tc>
          <w:tcPr>
            <w:tcW w:w="960" w:type="dxa"/>
            <w:noWrap/>
            <w:hideMark/>
          </w:tcPr>
          <w:p w14:paraId="480EC9A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0.0216</w:t>
            </w:r>
          </w:p>
        </w:tc>
        <w:tc>
          <w:tcPr>
            <w:tcW w:w="1171" w:type="dxa"/>
            <w:noWrap/>
            <w:hideMark/>
          </w:tcPr>
          <w:p w14:paraId="7A5A630E"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7896FF0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124</w:t>
            </w:r>
          </w:p>
        </w:tc>
        <w:tc>
          <w:tcPr>
            <w:tcW w:w="1051" w:type="dxa"/>
            <w:noWrap/>
            <w:hideMark/>
          </w:tcPr>
          <w:p w14:paraId="53C3966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25.1</w:t>
            </w:r>
          </w:p>
        </w:tc>
        <w:tc>
          <w:tcPr>
            <w:tcW w:w="1121" w:type="dxa"/>
            <w:hideMark/>
          </w:tcPr>
          <w:p w14:paraId="116CB61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0.75</w:t>
            </w:r>
          </w:p>
        </w:tc>
        <w:tc>
          <w:tcPr>
            <w:tcW w:w="809" w:type="dxa"/>
            <w:noWrap/>
            <w:hideMark/>
          </w:tcPr>
          <w:p w14:paraId="1291982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46F8F283"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B856C9A"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58A4365F"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2EC6BFF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19BF3E53"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58C6B697"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100</w:t>
            </w:r>
          </w:p>
        </w:tc>
        <w:tc>
          <w:tcPr>
            <w:tcW w:w="960" w:type="dxa"/>
            <w:noWrap/>
            <w:hideMark/>
          </w:tcPr>
          <w:p w14:paraId="5A57A0C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0.028</w:t>
            </w:r>
          </w:p>
        </w:tc>
        <w:tc>
          <w:tcPr>
            <w:tcW w:w="1171" w:type="dxa"/>
            <w:noWrap/>
            <w:hideMark/>
          </w:tcPr>
          <w:p w14:paraId="6EC0285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0.33</w:t>
            </w:r>
          </w:p>
        </w:tc>
        <w:tc>
          <w:tcPr>
            <w:tcW w:w="1153" w:type="dxa"/>
            <w:noWrap/>
            <w:hideMark/>
          </w:tcPr>
          <w:p w14:paraId="5CD986D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202</w:t>
            </w:r>
          </w:p>
        </w:tc>
        <w:tc>
          <w:tcPr>
            <w:tcW w:w="1051" w:type="dxa"/>
            <w:noWrap/>
            <w:hideMark/>
          </w:tcPr>
          <w:p w14:paraId="20161D0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25.9</w:t>
            </w:r>
          </w:p>
        </w:tc>
        <w:tc>
          <w:tcPr>
            <w:tcW w:w="1121" w:type="dxa"/>
            <w:hideMark/>
          </w:tcPr>
          <w:p w14:paraId="0B6551B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0.86</w:t>
            </w:r>
          </w:p>
        </w:tc>
        <w:tc>
          <w:tcPr>
            <w:tcW w:w="809" w:type="dxa"/>
            <w:noWrap/>
            <w:hideMark/>
          </w:tcPr>
          <w:p w14:paraId="48FDAD9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2.08</w:t>
            </w:r>
          </w:p>
        </w:tc>
      </w:tr>
      <w:tr w:rsidR="002C3110" w:rsidRPr="002C3110" w14:paraId="7B0A83FA"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7C6D12"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5B713171"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20829717"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4CEB1B6E"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2882F2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80</w:t>
            </w:r>
          </w:p>
        </w:tc>
        <w:tc>
          <w:tcPr>
            <w:tcW w:w="960" w:type="dxa"/>
            <w:noWrap/>
            <w:hideMark/>
          </w:tcPr>
          <w:p w14:paraId="6D854C4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0.0207</w:t>
            </w:r>
          </w:p>
        </w:tc>
        <w:tc>
          <w:tcPr>
            <w:tcW w:w="1171" w:type="dxa"/>
            <w:noWrap/>
            <w:hideMark/>
          </w:tcPr>
          <w:p w14:paraId="2DCCDFBE"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0.34</w:t>
            </w:r>
          </w:p>
        </w:tc>
        <w:tc>
          <w:tcPr>
            <w:tcW w:w="1153" w:type="dxa"/>
            <w:noWrap/>
            <w:hideMark/>
          </w:tcPr>
          <w:p w14:paraId="27B057A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119</w:t>
            </w:r>
          </w:p>
        </w:tc>
        <w:tc>
          <w:tcPr>
            <w:tcW w:w="1051" w:type="dxa"/>
            <w:noWrap/>
            <w:hideMark/>
          </w:tcPr>
          <w:p w14:paraId="331FCDDB"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13.5</w:t>
            </w:r>
          </w:p>
        </w:tc>
        <w:tc>
          <w:tcPr>
            <w:tcW w:w="1121" w:type="dxa"/>
            <w:hideMark/>
          </w:tcPr>
          <w:p w14:paraId="66290DC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0.94</w:t>
            </w:r>
          </w:p>
        </w:tc>
        <w:tc>
          <w:tcPr>
            <w:tcW w:w="809" w:type="dxa"/>
            <w:noWrap/>
            <w:hideMark/>
          </w:tcPr>
          <w:p w14:paraId="500215C8"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2.14</w:t>
            </w:r>
          </w:p>
        </w:tc>
      </w:tr>
      <w:tr w:rsidR="002C3110" w:rsidRPr="002C3110" w14:paraId="5307A736"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5D76045B"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1391FEB0"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62E4616E"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6E7A9B5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0A6456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70</w:t>
            </w:r>
          </w:p>
        </w:tc>
        <w:tc>
          <w:tcPr>
            <w:tcW w:w="960" w:type="dxa"/>
            <w:noWrap/>
            <w:hideMark/>
          </w:tcPr>
          <w:p w14:paraId="35C1505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0.0212</w:t>
            </w:r>
          </w:p>
        </w:tc>
        <w:tc>
          <w:tcPr>
            <w:tcW w:w="1171" w:type="dxa"/>
            <w:noWrap/>
            <w:hideMark/>
          </w:tcPr>
          <w:p w14:paraId="5434F8C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0.27</w:t>
            </w:r>
          </w:p>
        </w:tc>
        <w:tc>
          <w:tcPr>
            <w:tcW w:w="1153" w:type="dxa"/>
            <w:noWrap/>
            <w:hideMark/>
          </w:tcPr>
          <w:p w14:paraId="0F396B0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107</w:t>
            </w:r>
          </w:p>
        </w:tc>
        <w:tc>
          <w:tcPr>
            <w:tcW w:w="1051" w:type="dxa"/>
            <w:noWrap/>
            <w:hideMark/>
          </w:tcPr>
          <w:p w14:paraId="28CA9E0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14.7</w:t>
            </w:r>
          </w:p>
        </w:tc>
        <w:tc>
          <w:tcPr>
            <w:tcW w:w="1121" w:type="dxa"/>
            <w:hideMark/>
          </w:tcPr>
          <w:p w14:paraId="001CD015"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0.98</w:t>
            </w:r>
          </w:p>
        </w:tc>
        <w:tc>
          <w:tcPr>
            <w:tcW w:w="809" w:type="dxa"/>
            <w:noWrap/>
            <w:hideMark/>
          </w:tcPr>
          <w:p w14:paraId="6C6753D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w:t>
            </w:r>
          </w:p>
        </w:tc>
      </w:tr>
      <w:tr w:rsidR="002C3110" w:rsidRPr="002C3110" w14:paraId="00488E53"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67A69782"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7D0F4EB5"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4F4B78F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1D6C049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53F876B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120</w:t>
            </w:r>
          </w:p>
        </w:tc>
        <w:tc>
          <w:tcPr>
            <w:tcW w:w="960" w:type="dxa"/>
            <w:noWrap/>
            <w:hideMark/>
          </w:tcPr>
          <w:p w14:paraId="7DEFE36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0.0216</w:t>
            </w:r>
          </w:p>
        </w:tc>
        <w:tc>
          <w:tcPr>
            <w:tcW w:w="1171" w:type="dxa"/>
            <w:noWrap/>
            <w:hideMark/>
          </w:tcPr>
          <w:p w14:paraId="76F325A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68F9607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187</w:t>
            </w:r>
          </w:p>
        </w:tc>
        <w:tc>
          <w:tcPr>
            <w:tcW w:w="1051" w:type="dxa"/>
            <w:noWrap/>
            <w:hideMark/>
          </w:tcPr>
          <w:p w14:paraId="41F5E65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25.1</w:t>
            </w:r>
          </w:p>
        </w:tc>
        <w:tc>
          <w:tcPr>
            <w:tcW w:w="1121" w:type="dxa"/>
            <w:hideMark/>
          </w:tcPr>
          <w:p w14:paraId="11921A7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1.12</w:t>
            </w:r>
          </w:p>
        </w:tc>
        <w:tc>
          <w:tcPr>
            <w:tcW w:w="809" w:type="dxa"/>
            <w:noWrap/>
            <w:hideMark/>
          </w:tcPr>
          <w:p w14:paraId="2D0DAA3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43D61DF2"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A88C769"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6C570F5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62F5538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7893304C"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41B0B8E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120</w:t>
            </w:r>
          </w:p>
        </w:tc>
        <w:tc>
          <w:tcPr>
            <w:tcW w:w="960" w:type="dxa"/>
            <w:noWrap/>
            <w:hideMark/>
          </w:tcPr>
          <w:p w14:paraId="33B2B2A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0.0241</w:t>
            </w:r>
          </w:p>
        </w:tc>
        <w:tc>
          <w:tcPr>
            <w:tcW w:w="1171" w:type="dxa"/>
            <w:noWrap/>
            <w:hideMark/>
          </w:tcPr>
          <w:p w14:paraId="697CEC7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0.32</w:t>
            </w:r>
          </w:p>
        </w:tc>
        <w:tc>
          <w:tcPr>
            <w:tcW w:w="1153" w:type="dxa"/>
            <w:noWrap/>
            <w:hideMark/>
          </w:tcPr>
          <w:p w14:paraId="788765D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208</w:t>
            </w:r>
          </w:p>
        </w:tc>
        <w:tc>
          <w:tcPr>
            <w:tcW w:w="1051" w:type="dxa"/>
            <w:noWrap/>
            <w:hideMark/>
          </w:tcPr>
          <w:p w14:paraId="7D5BE60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20.7</w:t>
            </w:r>
          </w:p>
        </w:tc>
        <w:tc>
          <w:tcPr>
            <w:tcW w:w="1121" w:type="dxa"/>
            <w:hideMark/>
          </w:tcPr>
          <w:p w14:paraId="4994F928"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1.14</w:t>
            </w:r>
          </w:p>
        </w:tc>
        <w:tc>
          <w:tcPr>
            <w:tcW w:w="809" w:type="dxa"/>
            <w:noWrap/>
            <w:hideMark/>
          </w:tcPr>
          <w:p w14:paraId="7327402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2.01</w:t>
            </w:r>
          </w:p>
        </w:tc>
      </w:tr>
      <w:tr w:rsidR="002C3110" w:rsidRPr="002C3110" w14:paraId="04006B7E"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47A2DC"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3F3F9283"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04E4751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4B6CFAD3"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2EDF5A1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100</w:t>
            </w:r>
          </w:p>
        </w:tc>
        <w:tc>
          <w:tcPr>
            <w:tcW w:w="960" w:type="dxa"/>
            <w:noWrap/>
            <w:hideMark/>
          </w:tcPr>
          <w:p w14:paraId="498F7A8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0.0189</w:t>
            </w:r>
          </w:p>
        </w:tc>
        <w:tc>
          <w:tcPr>
            <w:tcW w:w="1171" w:type="dxa"/>
            <w:noWrap/>
            <w:hideMark/>
          </w:tcPr>
          <w:p w14:paraId="205D191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0.27</w:t>
            </w:r>
          </w:p>
        </w:tc>
        <w:tc>
          <w:tcPr>
            <w:tcW w:w="1153" w:type="dxa"/>
            <w:noWrap/>
            <w:hideMark/>
          </w:tcPr>
          <w:p w14:paraId="2E974A3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136</w:t>
            </w:r>
          </w:p>
        </w:tc>
        <w:tc>
          <w:tcPr>
            <w:tcW w:w="1051" w:type="dxa"/>
            <w:noWrap/>
            <w:hideMark/>
          </w:tcPr>
          <w:p w14:paraId="7D07CE5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16.1</w:t>
            </w:r>
          </w:p>
        </w:tc>
        <w:tc>
          <w:tcPr>
            <w:tcW w:w="1121" w:type="dxa"/>
            <w:hideMark/>
          </w:tcPr>
          <w:p w14:paraId="2F82D03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1.14</w:t>
            </w:r>
          </w:p>
        </w:tc>
        <w:tc>
          <w:tcPr>
            <w:tcW w:w="809" w:type="dxa"/>
            <w:noWrap/>
            <w:hideMark/>
          </w:tcPr>
          <w:p w14:paraId="4879CED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w:t>
            </w:r>
          </w:p>
        </w:tc>
      </w:tr>
      <w:tr w:rsidR="002C3110" w:rsidRPr="002C3110" w14:paraId="22E71DBA"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F287766"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6E79477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ss304</w:t>
            </w:r>
          </w:p>
        </w:tc>
        <w:tc>
          <w:tcPr>
            <w:tcW w:w="1028" w:type="dxa"/>
            <w:noWrap/>
            <w:hideMark/>
          </w:tcPr>
          <w:p w14:paraId="3DB87288"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680EA970"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5872C5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100</w:t>
            </w:r>
          </w:p>
        </w:tc>
        <w:tc>
          <w:tcPr>
            <w:tcW w:w="960" w:type="dxa"/>
            <w:noWrap/>
            <w:hideMark/>
          </w:tcPr>
          <w:p w14:paraId="7DBBF83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0.0288</w:t>
            </w:r>
          </w:p>
        </w:tc>
        <w:tc>
          <w:tcPr>
            <w:tcW w:w="1171" w:type="dxa"/>
            <w:noWrap/>
            <w:hideMark/>
          </w:tcPr>
          <w:p w14:paraId="2F2E3930"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1B54ACC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207</w:t>
            </w:r>
          </w:p>
        </w:tc>
        <w:tc>
          <w:tcPr>
            <w:tcW w:w="1051" w:type="dxa"/>
            <w:noWrap/>
            <w:hideMark/>
          </w:tcPr>
          <w:p w14:paraId="1A75D718"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26.2</w:t>
            </w:r>
          </w:p>
        </w:tc>
        <w:tc>
          <w:tcPr>
            <w:tcW w:w="1121" w:type="dxa"/>
            <w:hideMark/>
          </w:tcPr>
          <w:p w14:paraId="35C9640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w:t>
            </w:r>
          </w:p>
        </w:tc>
        <w:tc>
          <w:tcPr>
            <w:tcW w:w="809" w:type="dxa"/>
            <w:noWrap/>
            <w:hideMark/>
          </w:tcPr>
          <w:p w14:paraId="0A100045"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420176B9"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76C2710"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B23570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ss304</w:t>
            </w:r>
          </w:p>
        </w:tc>
        <w:tc>
          <w:tcPr>
            <w:tcW w:w="1028" w:type="dxa"/>
            <w:noWrap/>
            <w:hideMark/>
          </w:tcPr>
          <w:p w14:paraId="05CE3C3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53E935A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34BBB3B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120</w:t>
            </w:r>
          </w:p>
        </w:tc>
        <w:tc>
          <w:tcPr>
            <w:tcW w:w="960" w:type="dxa"/>
            <w:noWrap/>
            <w:hideMark/>
          </w:tcPr>
          <w:p w14:paraId="1FEB275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0.023</w:t>
            </w:r>
          </w:p>
        </w:tc>
        <w:tc>
          <w:tcPr>
            <w:tcW w:w="1171" w:type="dxa"/>
            <w:noWrap/>
            <w:hideMark/>
          </w:tcPr>
          <w:p w14:paraId="1B51DC2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0.23</w:t>
            </w:r>
          </w:p>
        </w:tc>
        <w:tc>
          <w:tcPr>
            <w:tcW w:w="1153" w:type="dxa"/>
            <w:noWrap/>
            <w:hideMark/>
          </w:tcPr>
          <w:p w14:paraId="2E767A1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198</w:t>
            </w:r>
          </w:p>
        </w:tc>
        <w:tc>
          <w:tcPr>
            <w:tcW w:w="1051" w:type="dxa"/>
            <w:noWrap/>
            <w:hideMark/>
          </w:tcPr>
          <w:p w14:paraId="12367C4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24.5</w:t>
            </w:r>
          </w:p>
        </w:tc>
        <w:tc>
          <w:tcPr>
            <w:tcW w:w="1121" w:type="dxa"/>
            <w:hideMark/>
          </w:tcPr>
          <w:p w14:paraId="4F49906B"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1.28</w:t>
            </w:r>
          </w:p>
        </w:tc>
        <w:tc>
          <w:tcPr>
            <w:tcW w:w="809" w:type="dxa"/>
            <w:noWrap/>
            <w:hideMark/>
          </w:tcPr>
          <w:p w14:paraId="54364BA9"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1.45</w:t>
            </w:r>
          </w:p>
        </w:tc>
      </w:tr>
      <w:tr w:rsidR="002C3110" w:rsidRPr="002C3110" w14:paraId="654220E3"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D34795D"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7120BCAC"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0FF3152A"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7B7F975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68DDCF7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80</w:t>
            </w:r>
          </w:p>
        </w:tc>
        <w:tc>
          <w:tcPr>
            <w:tcW w:w="960" w:type="dxa"/>
            <w:noWrap/>
            <w:hideMark/>
          </w:tcPr>
          <w:p w14:paraId="206C6FE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0.0348</w:t>
            </w:r>
          </w:p>
        </w:tc>
        <w:tc>
          <w:tcPr>
            <w:tcW w:w="1171" w:type="dxa"/>
            <w:noWrap/>
            <w:hideMark/>
          </w:tcPr>
          <w:p w14:paraId="7B0CE34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0.24</w:t>
            </w:r>
          </w:p>
        </w:tc>
        <w:tc>
          <w:tcPr>
            <w:tcW w:w="1153" w:type="dxa"/>
            <w:noWrap/>
            <w:hideMark/>
          </w:tcPr>
          <w:p w14:paraId="3878F5A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200</w:t>
            </w:r>
          </w:p>
        </w:tc>
        <w:tc>
          <w:tcPr>
            <w:tcW w:w="1051" w:type="dxa"/>
            <w:noWrap/>
            <w:hideMark/>
          </w:tcPr>
          <w:p w14:paraId="1374410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22.3</w:t>
            </w:r>
          </w:p>
        </w:tc>
        <w:tc>
          <w:tcPr>
            <w:tcW w:w="1121" w:type="dxa"/>
            <w:hideMark/>
          </w:tcPr>
          <w:p w14:paraId="6DEEDEE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1.36</w:t>
            </w:r>
          </w:p>
        </w:tc>
        <w:tc>
          <w:tcPr>
            <w:tcW w:w="809" w:type="dxa"/>
            <w:noWrap/>
            <w:hideMark/>
          </w:tcPr>
          <w:p w14:paraId="7FEA9424"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1.51</w:t>
            </w:r>
          </w:p>
        </w:tc>
      </w:tr>
      <w:tr w:rsidR="002C3110" w:rsidRPr="002C3110" w14:paraId="1FDD6AF7"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4F48F63"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252DAA86"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63F39D2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13E2115B"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2C09E8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70</w:t>
            </w:r>
          </w:p>
        </w:tc>
        <w:tc>
          <w:tcPr>
            <w:tcW w:w="960" w:type="dxa"/>
            <w:noWrap/>
            <w:hideMark/>
          </w:tcPr>
          <w:p w14:paraId="128DC1E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0.0509</w:t>
            </w:r>
          </w:p>
        </w:tc>
        <w:tc>
          <w:tcPr>
            <w:tcW w:w="1171" w:type="dxa"/>
            <w:noWrap/>
            <w:hideMark/>
          </w:tcPr>
          <w:p w14:paraId="6353E11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0.32</w:t>
            </w:r>
          </w:p>
        </w:tc>
        <w:tc>
          <w:tcPr>
            <w:tcW w:w="1153" w:type="dxa"/>
            <w:noWrap/>
            <w:hideMark/>
          </w:tcPr>
          <w:p w14:paraId="23EE9E4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257</w:t>
            </w:r>
          </w:p>
        </w:tc>
        <w:tc>
          <w:tcPr>
            <w:tcW w:w="1051" w:type="dxa"/>
            <w:noWrap/>
            <w:hideMark/>
          </w:tcPr>
          <w:p w14:paraId="143AAD6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17.3</w:t>
            </w:r>
          </w:p>
        </w:tc>
        <w:tc>
          <w:tcPr>
            <w:tcW w:w="1121" w:type="dxa"/>
            <w:hideMark/>
          </w:tcPr>
          <w:p w14:paraId="2A1A6D28"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1.68</w:t>
            </w:r>
          </w:p>
        </w:tc>
        <w:tc>
          <w:tcPr>
            <w:tcW w:w="809" w:type="dxa"/>
            <w:noWrap/>
            <w:hideMark/>
          </w:tcPr>
          <w:p w14:paraId="52DA683A"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2.01</w:t>
            </w:r>
          </w:p>
        </w:tc>
      </w:tr>
      <w:tr w:rsidR="002C3110" w:rsidRPr="002C3110" w14:paraId="4761DC30"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5D3CCE"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6FF271B7"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plastic</w:t>
            </w:r>
          </w:p>
        </w:tc>
        <w:tc>
          <w:tcPr>
            <w:tcW w:w="1028" w:type="dxa"/>
            <w:noWrap/>
            <w:hideMark/>
          </w:tcPr>
          <w:p w14:paraId="4301733D"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29AECB72"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caustic</w:t>
            </w:r>
          </w:p>
        </w:tc>
        <w:tc>
          <w:tcPr>
            <w:tcW w:w="960" w:type="dxa"/>
            <w:noWrap/>
            <w:hideMark/>
          </w:tcPr>
          <w:p w14:paraId="31BF978D"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100</w:t>
            </w:r>
          </w:p>
        </w:tc>
        <w:tc>
          <w:tcPr>
            <w:tcW w:w="960" w:type="dxa"/>
            <w:noWrap/>
            <w:hideMark/>
          </w:tcPr>
          <w:p w14:paraId="1E25CC79"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0.051</w:t>
            </w:r>
          </w:p>
        </w:tc>
        <w:tc>
          <w:tcPr>
            <w:tcW w:w="1171" w:type="dxa"/>
            <w:noWrap/>
            <w:hideMark/>
          </w:tcPr>
          <w:p w14:paraId="2B22060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0.29</w:t>
            </w:r>
          </w:p>
        </w:tc>
        <w:tc>
          <w:tcPr>
            <w:tcW w:w="1153" w:type="dxa"/>
            <w:noWrap/>
            <w:hideMark/>
          </w:tcPr>
          <w:p w14:paraId="534E7D6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367</w:t>
            </w:r>
          </w:p>
        </w:tc>
        <w:tc>
          <w:tcPr>
            <w:tcW w:w="1051" w:type="dxa"/>
            <w:noWrap/>
            <w:hideMark/>
          </w:tcPr>
          <w:p w14:paraId="052ECFF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26.4</w:t>
            </w:r>
          </w:p>
        </w:tc>
        <w:tc>
          <w:tcPr>
            <w:tcW w:w="1121" w:type="dxa"/>
            <w:hideMark/>
          </w:tcPr>
          <w:p w14:paraId="6FECD287"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1.74</w:t>
            </w:r>
          </w:p>
        </w:tc>
        <w:tc>
          <w:tcPr>
            <w:tcW w:w="809" w:type="dxa"/>
            <w:noWrap/>
            <w:hideMark/>
          </w:tcPr>
          <w:p w14:paraId="6B556DC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1.82</w:t>
            </w:r>
          </w:p>
        </w:tc>
      </w:tr>
      <w:tr w:rsidR="002C3110" w:rsidRPr="002C3110" w14:paraId="13E795CF"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1048F661"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5A20B20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335A27EF"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24BAC58E"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2C39A83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50</w:t>
            </w:r>
          </w:p>
        </w:tc>
        <w:tc>
          <w:tcPr>
            <w:tcW w:w="960" w:type="dxa"/>
            <w:noWrap/>
            <w:hideMark/>
          </w:tcPr>
          <w:p w14:paraId="3AF7E2D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0.0491</w:t>
            </w:r>
          </w:p>
        </w:tc>
        <w:tc>
          <w:tcPr>
            <w:tcW w:w="1171" w:type="dxa"/>
            <w:noWrap/>
            <w:hideMark/>
          </w:tcPr>
          <w:p w14:paraId="52C6DC5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0.28</w:t>
            </w:r>
          </w:p>
        </w:tc>
        <w:tc>
          <w:tcPr>
            <w:tcW w:w="1153" w:type="dxa"/>
            <w:noWrap/>
            <w:hideMark/>
          </w:tcPr>
          <w:p w14:paraId="31FF4427"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177</w:t>
            </w:r>
          </w:p>
        </w:tc>
        <w:tc>
          <w:tcPr>
            <w:tcW w:w="1051" w:type="dxa"/>
            <w:noWrap/>
            <w:hideMark/>
          </w:tcPr>
          <w:p w14:paraId="28E66A8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11.2</w:t>
            </w:r>
          </w:p>
        </w:tc>
        <w:tc>
          <w:tcPr>
            <w:tcW w:w="1121" w:type="dxa"/>
            <w:hideMark/>
          </w:tcPr>
          <w:p w14:paraId="2A90A4A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2.05</w:t>
            </w:r>
          </w:p>
        </w:tc>
        <w:tc>
          <w:tcPr>
            <w:tcW w:w="809" w:type="dxa"/>
            <w:noWrap/>
            <w:hideMark/>
          </w:tcPr>
          <w:p w14:paraId="0A08EFE3"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1.76</w:t>
            </w:r>
          </w:p>
        </w:tc>
      </w:tr>
      <w:tr w:rsidR="002C3110" w:rsidRPr="002C3110" w14:paraId="2DF42A79"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66ADE79"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3CE58B3E"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4D1BA7B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38FDB0F5"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777A778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80</w:t>
            </w:r>
          </w:p>
        </w:tc>
        <w:tc>
          <w:tcPr>
            <w:tcW w:w="960" w:type="dxa"/>
            <w:noWrap/>
            <w:hideMark/>
          </w:tcPr>
          <w:p w14:paraId="3049402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0.0459</w:t>
            </w:r>
          </w:p>
        </w:tc>
        <w:tc>
          <w:tcPr>
            <w:tcW w:w="1171" w:type="dxa"/>
            <w:noWrap/>
            <w:hideMark/>
          </w:tcPr>
          <w:p w14:paraId="052FE42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0.32</w:t>
            </w:r>
          </w:p>
        </w:tc>
        <w:tc>
          <w:tcPr>
            <w:tcW w:w="1153" w:type="dxa"/>
            <w:noWrap/>
            <w:hideMark/>
          </w:tcPr>
          <w:p w14:paraId="1951666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264</w:t>
            </w:r>
          </w:p>
        </w:tc>
        <w:tc>
          <w:tcPr>
            <w:tcW w:w="1051" w:type="dxa"/>
            <w:noWrap/>
            <w:hideMark/>
          </w:tcPr>
          <w:p w14:paraId="62D2E911"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14.4</w:t>
            </w:r>
          </w:p>
        </w:tc>
        <w:tc>
          <w:tcPr>
            <w:tcW w:w="1121" w:type="dxa"/>
            <w:hideMark/>
          </w:tcPr>
          <w:p w14:paraId="504414FB"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2.08</w:t>
            </w:r>
          </w:p>
        </w:tc>
        <w:tc>
          <w:tcPr>
            <w:tcW w:w="809" w:type="dxa"/>
            <w:noWrap/>
            <w:hideMark/>
          </w:tcPr>
          <w:p w14:paraId="5EE5B8EC"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2.01</w:t>
            </w:r>
          </w:p>
        </w:tc>
      </w:tr>
      <w:tr w:rsidR="002C3110" w:rsidRPr="002C3110" w14:paraId="49600333"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B0E3DA6"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3C5FCD0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4249DA44"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2647302E"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1410278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100</w:t>
            </w:r>
          </w:p>
        </w:tc>
        <w:tc>
          <w:tcPr>
            <w:tcW w:w="960" w:type="dxa"/>
            <w:noWrap/>
            <w:hideMark/>
          </w:tcPr>
          <w:p w14:paraId="4AC8750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0.0374</w:t>
            </w:r>
          </w:p>
        </w:tc>
        <w:tc>
          <w:tcPr>
            <w:tcW w:w="1171" w:type="dxa"/>
            <w:noWrap/>
            <w:hideMark/>
          </w:tcPr>
          <w:p w14:paraId="073F50DD"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0.29</w:t>
            </w:r>
          </w:p>
        </w:tc>
        <w:tc>
          <w:tcPr>
            <w:tcW w:w="1153" w:type="dxa"/>
            <w:noWrap/>
            <w:hideMark/>
          </w:tcPr>
          <w:p w14:paraId="230DD94C"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270</w:t>
            </w:r>
          </w:p>
        </w:tc>
        <w:tc>
          <w:tcPr>
            <w:tcW w:w="1051" w:type="dxa"/>
            <w:noWrap/>
            <w:hideMark/>
          </w:tcPr>
          <w:p w14:paraId="6555F62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15.9</w:t>
            </w:r>
          </w:p>
        </w:tc>
        <w:tc>
          <w:tcPr>
            <w:tcW w:w="1121" w:type="dxa"/>
            <w:hideMark/>
          </w:tcPr>
          <w:p w14:paraId="2DD0085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2.12</w:t>
            </w:r>
          </w:p>
        </w:tc>
        <w:tc>
          <w:tcPr>
            <w:tcW w:w="809" w:type="dxa"/>
            <w:noWrap/>
            <w:hideMark/>
          </w:tcPr>
          <w:p w14:paraId="20DC9580"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1.82</w:t>
            </w:r>
          </w:p>
        </w:tc>
      </w:tr>
      <w:tr w:rsidR="002C3110" w:rsidRPr="002C3110" w14:paraId="44D174B9" w14:textId="77777777" w:rsidTr="00A82E88">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367A21C" w14:textId="77777777" w:rsidR="002C3110" w:rsidRPr="002C3110" w:rsidRDefault="002C3110" w:rsidP="00A82E88">
            <w:pPr>
              <w:rPr>
                <w:rFonts w:ascii="Calibri" w:eastAsia="Times New Roman" w:hAnsi="Calibri" w:cs="Calibri"/>
                <w:color w:val="auto"/>
                <w:lang w:eastAsia="en-AU"/>
              </w:rPr>
            </w:pPr>
            <w:r w:rsidRPr="002C3110">
              <w:rPr>
                <w:rFonts w:ascii="Calibri" w:eastAsia="Times New Roman" w:hAnsi="Calibri" w:cs="Calibri"/>
                <w:color w:val="auto"/>
                <w:lang w:eastAsia="en-AU"/>
              </w:rPr>
              <w:t>pc</w:t>
            </w:r>
          </w:p>
        </w:tc>
        <w:tc>
          <w:tcPr>
            <w:tcW w:w="1087" w:type="dxa"/>
            <w:noWrap/>
            <w:hideMark/>
          </w:tcPr>
          <w:p w14:paraId="39C2B2D6"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curtin_uni</w:t>
            </w:r>
            <w:proofErr w:type="spellEnd"/>
          </w:p>
        </w:tc>
        <w:tc>
          <w:tcPr>
            <w:tcW w:w="1028" w:type="dxa"/>
            <w:noWrap/>
            <w:hideMark/>
          </w:tcPr>
          <w:p w14:paraId="7D538B16"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distbtr</w:t>
            </w:r>
            <w:proofErr w:type="spellEnd"/>
          </w:p>
        </w:tc>
        <w:tc>
          <w:tcPr>
            <w:tcW w:w="960" w:type="dxa"/>
            <w:noWrap/>
            <w:hideMark/>
          </w:tcPr>
          <w:p w14:paraId="090BD8E9" w14:textId="77777777" w:rsidR="002C3110" w:rsidRPr="002C3110" w:rsidRDefault="002C3110" w:rsidP="00A82E88">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268D1752"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120</w:t>
            </w:r>
          </w:p>
        </w:tc>
        <w:tc>
          <w:tcPr>
            <w:tcW w:w="960" w:type="dxa"/>
            <w:noWrap/>
            <w:hideMark/>
          </w:tcPr>
          <w:p w14:paraId="0DC472D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0.0525</w:t>
            </w:r>
          </w:p>
        </w:tc>
        <w:tc>
          <w:tcPr>
            <w:tcW w:w="1171" w:type="dxa"/>
            <w:noWrap/>
            <w:hideMark/>
          </w:tcPr>
          <w:p w14:paraId="44776C77"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0.32</w:t>
            </w:r>
          </w:p>
        </w:tc>
        <w:tc>
          <w:tcPr>
            <w:tcW w:w="1153" w:type="dxa"/>
            <w:noWrap/>
            <w:hideMark/>
          </w:tcPr>
          <w:p w14:paraId="3488E573"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454</w:t>
            </w:r>
          </w:p>
        </w:tc>
        <w:tc>
          <w:tcPr>
            <w:tcW w:w="1051" w:type="dxa"/>
            <w:noWrap/>
            <w:hideMark/>
          </w:tcPr>
          <w:p w14:paraId="02D74CEA"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16.5</w:t>
            </w:r>
          </w:p>
        </w:tc>
        <w:tc>
          <w:tcPr>
            <w:tcW w:w="1121" w:type="dxa"/>
            <w:hideMark/>
          </w:tcPr>
          <w:p w14:paraId="18AE6236"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3.12</w:t>
            </w:r>
          </w:p>
        </w:tc>
        <w:tc>
          <w:tcPr>
            <w:tcW w:w="809" w:type="dxa"/>
            <w:noWrap/>
            <w:hideMark/>
          </w:tcPr>
          <w:p w14:paraId="74FA63BE" w14:textId="77777777" w:rsidR="002C3110" w:rsidRPr="002C3110" w:rsidRDefault="002C3110" w:rsidP="00A82E88">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2.01</w:t>
            </w:r>
          </w:p>
        </w:tc>
      </w:tr>
      <w:tr w:rsidR="002C3110" w:rsidRPr="002C3110" w14:paraId="24110337" w14:textId="77777777" w:rsidTr="00A82E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77AB0F" w14:textId="77777777" w:rsidR="002C3110" w:rsidRPr="002C3110" w:rsidRDefault="002C3110" w:rsidP="00A82E88">
            <w:pPr>
              <w:rPr>
                <w:rFonts w:ascii="Calibri" w:eastAsia="Times New Roman" w:hAnsi="Calibri" w:cs="Calibri"/>
                <w:color w:val="auto"/>
                <w:lang w:eastAsia="en-AU"/>
              </w:rPr>
            </w:pPr>
            <w:proofErr w:type="spellStart"/>
            <w:r w:rsidRPr="002C3110">
              <w:rPr>
                <w:rFonts w:ascii="Calibri" w:eastAsia="Times New Roman" w:hAnsi="Calibri" w:cs="Calibri"/>
                <w:color w:val="auto"/>
                <w:lang w:eastAsia="en-AU"/>
              </w:rPr>
              <w:t>rls</w:t>
            </w:r>
            <w:proofErr w:type="spellEnd"/>
          </w:p>
        </w:tc>
        <w:tc>
          <w:tcPr>
            <w:tcW w:w="1087" w:type="dxa"/>
            <w:noWrap/>
            <w:hideMark/>
          </w:tcPr>
          <w:p w14:paraId="33EA2DB9"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none</w:t>
            </w:r>
          </w:p>
        </w:tc>
        <w:tc>
          <w:tcPr>
            <w:tcW w:w="1028" w:type="dxa"/>
            <w:noWrap/>
            <w:hideMark/>
          </w:tcPr>
          <w:p w14:paraId="39E8F2CA"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spiral</w:t>
            </w:r>
          </w:p>
        </w:tc>
        <w:tc>
          <w:tcPr>
            <w:tcW w:w="960" w:type="dxa"/>
            <w:noWrap/>
            <w:hideMark/>
          </w:tcPr>
          <w:p w14:paraId="38B70E65" w14:textId="77777777" w:rsidR="002C3110" w:rsidRPr="002C3110" w:rsidRDefault="002C3110" w:rsidP="00A82E88">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proofErr w:type="spellStart"/>
            <w:r w:rsidRPr="002C3110">
              <w:rPr>
                <w:rFonts w:ascii="Calibri" w:eastAsia="Times New Roman" w:hAnsi="Calibri" w:cs="Calibri"/>
                <w:lang w:eastAsia="en-AU"/>
              </w:rPr>
              <w:t>taurate</w:t>
            </w:r>
            <w:proofErr w:type="spellEnd"/>
          </w:p>
        </w:tc>
        <w:tc>
          <w:tcPr>
            <w:tcW w:w="960" w:type="dxa"/>
            <w:noWrap/>
            <w:hideMark/>
          </w:tcPr>
          <w:p w14:paraId="61AFF874"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400</w:t>
            </w:r>
          </w:p>
        </w:tc>
        <w:tc>
          <w:tcPr>
            <w:tcW w:w="960" w:type="dxa"/>
            <w:noWrap/>
            <w:hideMark/>
          </w:tcPr>
          <w:p w14:paraId="36DB6A16"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0.0164</w:t>
            </w:r>
          </w:p>
        </w:tc>
        <w:tc>
          <w:tcPr>
            <w:tcW w:w="1171" w:type="dxa"/>
            <w:noWrap/>
            <w:hideMark/>
          </w:tcPr>
          <w:p w14:paraId="1A818FB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0.25</w:t>
            </w:r>
          </w:p>
        </w:tc>
        <w:tc>
          <w:tcPr>
            <w:tcW w:w="1153" w:type="dxa"/>
            <w:noWrap/>
            <w:hideMark/>
          </w:tcPr>
          <w:p w14:paraId="7772D1B1"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473</w:t>
            </w:r>
          </w:p>
        </w:tc>
        <w:tc>
          <w:tcPr>
            <w:tcW w:w="1051" w:type="dxa"/>
            <w:noWrap/>
            <w:hideMark/>
          </w:tcPr>
          <w:p w14:paraId="0AE36352"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15.4</w:t>
            </w:r>
          </w:p>
        </w:tc>
        <w:tc>
          <w:tcPr>
            <w:tcW w:w="1121" w:type="dxa"/>
            <w:hideMark/>
          </w:tcPr>
          <w:p w14:paraId="5066098B"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4.45</w:t>
            </w:r>
          </w:p>
        </w:tc>
        <w:tc>
          <w:tcPr>
            <w:tcW w:w="809" w:type="dxa"/>
            <w:noWrap/>
            <w:hideMark/>
          </w:tcPr>
          <w:p w14:paraId="758901A5" w14:textId="77777777" w:rsidR="002C3110" w:rsidRPr="002C3110" w:rsidRDefault="002C3110" w:rsidP="00A82E88">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lang w:eastAsia="en-AU"/>
              </w:rPr>
            </w:pPr>
            <w:r w:rsidRPr="002C3110">
              <w:rPr>
                <w:rFonts w:ascii="Calibri" w:eastAsia="Times New Roman" w:hAnsi="Calibri" w:cs="Calibri"/>
                <w:lang w:eastAsia="en-AU"/>
              </w:rPr>
              <w:t>0.88</w:t>
            </w:r>
          </w:p>
        </w:tc>
      </w:tr>
    </w:tbl>
    <w:p w14:paraId="33AB3534" w14:textId="77777777" w:rsidR="00BB422D" w:rsidRDefault="00BB422D" w:rsidP="00BB422D">
      <w:pPr>
        <w:rPr>
          <w:lang w:bidi="fa-IR"/>
        </w:rPr>
      </w:pPr>
    </w:p>
    <w:p w14:paraId="7AED9068" w14:textId="25D8E43C" w:rsidR="00BB422D" w:rsidRDefault="00BB422D">
      <w:pPr>
        <w:rPr>
          <w:lang w:bidi="fa-IR"/>
        </w:rPr>
      </w:pPr>
      <w:r>
        <w:rPr>
          <w:lang w:bidi="fa-IR"/>
        </w:rPr>
        <w:br w:type="page"/>
      </w:r>
    </w:p>
    <w:p w14:paraId="055C1637" w14:textId="3C3ADD31" w:rsidR="000B2522" w:rsidRDefault="000B2522" w:rsidP="0009659E">
      <w:pPr>
        <w:pStyle w:val="Heading2"/>
        <w:rPr>
          <w:lang w:bidi="fa-IR"/>
        </w:rPr>
      </w:pPr>
      <w:bookmarkStart w:id="74" w:name="_Toc75948982"/>
      <w:r>
        <w:rPr>
          <w:lang w:bidi="fa-IR"/>
        </w:rPr>
        <w:lastRenderedPageBreak/>
        <w:t>Environmental</w:t>
      </w:r>
      <w:bookmarkEnd w:id="74"/>
    </w:p>
    <w:p w14:paraId="39446B48" w14:textId="10D471C4" w:rsidR="0009659E" w:rsidRDefault="0009659E" w:rsidP="0009659E">
      <w:pPr>
        <w:rPr>
          <w:lang w:bidi="fa-IR"/>
        </w:rPr>
      </w:pPr>
    </w:p>
    <w:p w14:paraId="411D200E" w14:textId="69EF586E" w:rsidR="0009659E" w:rsidRDefault="0009659E" w:rsidP="0009659E">
      <w:pPr>
        <w:pStyle w:val="Heading3"/>
        <w:rPr>
          <w:lang w:bidi="fa-IR"/>
        </w:rPr>
      </w:pPr>
      <w:bookmarkStart w:id="75" w:name="_Toc75948983"/>
      <w:r>
        <w:rPr>
          <w:lang w:bidi="fa-IR"/>
        </w:rPr>
        <w:t>RLS</w:t>
      </w:r>
      <w:bookmarkEnd w:id="75"/>
    </w:p>
    <w:p w14:paraId="1E20658E" w14:textId="77777777" w:rsidR="0009659E" w:rsidRPr="0009659E" w:rsidRDefault="0009659E" w:rsidP="0009659E">
      <w:pPr>
        <w:rPr>
          <w:lang w:bidi="fa-IR"/>
        </w:rPr>
      </w:pPr>
    </w:p>
    <w:p w14:paraId="28D95FA0" w14:textId="5BE4BA26" w:rsidR="0009659E" w:rsidRDefault="0009659E" w:rsidP="0009659E">
      <w:pPr>
        <w:pStyle w:val="Heading3"/>
        <w:rPr>
          <w:lang w:bidi="fa-IR"/>
        </w:rPr>
      </w:pPr>
      <w:bookmarkStart w:id="76" w:name="_Toc75948984"/>
      <w:r>
        <w:rPr>
          <w:lang w:bidi="fa-IR"/>
        </w:rPr>
        <w:t>Cooling tower</w:t>
      </w:r>
      <w:bookmarkEnd w:id="76"/>
    </w:p>
    <w:p w14:paraId="70C61B2B" w14:textId="77777777" w:rsidR="0009659E" w:rsidRPr="0009659E" w:rsidRDefault="0009659E" w:rsidP="0009659E">
      <w:pPr>
        <w:rPr>
          <w:lang w:bidi="fa-IR"/>
        </w:rPr>
      </w:pPr>
    </w:p>
    <w:p w14:paraId="1E94E21F" w14:textId="7B0D38E1" w:rsidR="0009659E" w:rsidRDefault="0009659E" w:rsidP="0009659E">
      <w:pPr>
        <w:pStyle w:val="Heading3"/>
        <w:rPr>
          <w:lang w:bidi="fa-IR"/>
        </w:rPr>
      </w:pPr>
      <w:bookmarkStart w:id="77" w:name="_Toc75948985"/>
      <w:r>
        <w:rPr>
          <w:lang w:bidi="fa-IR"/>
        </w:rPr>
        <w:t>Packed column</w:t>
      </w:r>
      <w:bookmarkEnd w:id="77"/>
    </w:p>
    <w:p w14:paraId="454BFE1C" w14:textId="77777777" w:rsidR="0009659E" w:rsidRPr="0009659E" w:rsidRDefault="0009659E" w:rsidP="0009659E">
      <w:pPr>
        <w:rPr>
          <w:lang w:bidi="fa-IR"/>
        </w:rPr>
      </w:pPr>
    </w:p>
    <w:p w14:paraId="7FC32009" w14:textId="06120E05" w:rsidR="000B2522" w:rsidRDefault="000B2522" w:rsidP="000B2522">
      <w:pPr>
        <w:rPr>
          <w:lang w:bidi="fa-IR"/>
        </w:rPr>
      </w:pPr>
      <w:proofErr w:type="spellStart"/>
      <w:r>
        <w:rPr>
          <w:lang w:bidi="fa-IR"/>
        </w:rPr>
        <w:t>Smps</w:t>
      </w:r>
      <w:proofErr w:type="spellEnd"/>
      <w:r>
        <w:rPr>
          <w:lang w:bidi="fa-IR"/>
        </w:rPr>
        <w:t xml:space="preserve"> plots</w:t>
      </w:r>
    </w:p>
    <w:p w14:paraId="7DB08937" w14:textId="4EB960E6" w:rsidR="000B2522" w:rsidRDefault="000B2522" w:rsidP="000B2522">
      <w:pPr>
        <w:rPr>
          <w:lang w:bidi="fa-IR"/>
        </w:rPr>
      </w:pPr>
      <w:r>
        <w:rPr>
          <w:lang w:bidi="fa-IR"/>
        </w:rPr>
        <w:t>New particle gen</w:t>
      </w:r>
    </w:p>
    <w:p w14:paraId="38C72542" w14:textId="1AAC18BD" w:rsidR="0009659E" w:rsidRDefault="0009659E" w:rsidP="0009659E">
      <w:pPr>
        <w:pStyle w:val="Heading3"/>
        <w:rPr>
          <w:lang w:bidi="fa-IR"/>
        </w:rPr>
      </w:pPr>
      <w:bookmarkStart w:id="78" w:name="_Toc75948986"/>
      <w:r>
        <w:rPr>
          <w:lang w:bidi="fa-IR"/>
        </w:rPr>
        <w:t>Discussion</w:t>
      </w:r>
      <w:bookmarkEnd w:id="78"/>
    </w:p>
    <w:p w14:paraId="5EE05868" w14:textId="1F80E09B" w:rsidR="000B2522" w:rsidRDefault="0009659E" w:rsidP="0009659E">
      <w:pPr>
        <w:pStyle w:val="Heading1"/>
        <w:rPr>
          <w:lang w:bidi="fa-IR"/>
        </w:rPr>
      </w:pPr>
      <w:bookmarkStart w:id="79" w:name="_Toc75948987"/>
      <w:r>
        <w:rPr>
          <w:lang w:bidi="fa-IR"/>
        </w:rPr>
        <w:t>Conclusion</w:t>
      </w:r>
      <w:bookmarkEnd w:id="79"/>
    </w:p>
    <w:p w14:paraId="2E3552E2" w14:textId="77777777" w:rsidR="0009659E" w:rsidRPr="000B2522" w:rsidRDefault="0009659E" w:rsidP="000B2522">
      <w:pPr>
        <w:rPr>
          <w:lang w:bidi="fa-IR"/>
        </w:rPr>
      </w:pPr>
    </w:p>
    <w:p w14:paraId="53F13ED1" w14:textId="2E18B81E" w:rsidR="004B7F67" w:rsidRDefault="004B7F67" w:rsidP="0070659A">
      <w:pPr>
        <w:pStyle w:val="Heading1"/>
        <w:rPr>
          <w:lang w:bidi="fa-IR"/>
        </w:rPr>
      </w:pPr>
      <w:bookmarkStart w:id="80" w:name="_Toc75948988"/>
      <w:r>
        <w:rPr>
          <w:lang w:bidi="fa-IR"/>
        </w:rPr>
        <w:t>Nomenclature</w:t>
      </w:r>
      <w:bookmarkEnd w:id="80"/>
    </w:p>
    <w:p w14:paraId="6CEC73AA" w14:textId="09C93F86" w:rsidR="004B7F67" w:rsidRDefault="004B7F67">
      <w:pPr>
        <w:rPr>
          <w:lang w:bidi="fa-IR"/>
        </w:rPr>
      </w:pPr>
      <w:proofErr w:type="spellStart"/>
      <w:r>
        <w:rPr>
          <w:lang w:bidi="fa-IR"/>
        </w:rPr>
        <w:t>t</w:t>
      </w:r>
      <w:r w:rsidRPr="004B7F67">
        <w:rPr>
          <w:lang w:bidi="fa-IR"/>
        </w:rPr>
        <w:t>gin</w:t>
      </w:r>
      <w:proofErr w:type="spellEnd"/>
      <w:r>
        <w:rPr>
          <w:lang w:bidi="fa-IR"/>
        </w:rPr>
        <w:t>: Temperature of air at inlet</w:t>
      </w:r>
    </w:p>
    <w:p w14:paraId="1CEE7653" w14:textId="77777777" w:rsidR="004B7F67" w:rsidRDefault="004B7F67">
      <w:pPr>
        <w:rPr>
          <w:lang w:bidi="fa-IR"/>
        </w:rPr>
      </w:pPr>
      <w:proofErr w:type="spellStart"/>
      <w:r w:rsidRPr="004B7F67">
        <w:rPr>
          <w:lang w:bidi="fa-IR"/>
        </w:rPr>
        <w:t>hgin</w:t>
      </w:r>
      <w:proofErr w:type="spellEnd"/>
      <w:r>
        <w:rPr>
          <w:lang w:bidi="fa-IR"/>
        </w:rPr>
        <w:t>: Relative humidity of air at inlet</w:t>
      </w:r>
    </w:p>
    <w:p w14:paraId="61EACF5C" w14:textId="77777777" w:rsidR="00745E68" w:rsidRDefault="004B7F67">
      <w:pPr>
        <w:rPr>
          <w:lang w:bidi="fa-IR"/>
        </w:rPr>
      </w:pPr>
      <w:proofErr w:type="spellStart"/>
      <w:r w:rsidRPr="004B7F67">
        <w:rPr>
          <w:lang w:bidi="fa-IR"/>
        </w:rPr>
        <w:t>tgout</w:t>
      </w:r>
      <w:proofErr w:type="spellEnd"/>
      <w:r>
        <w:rPr>
          <w:lang w:bidi="fa-IR"/>
        </w:rPr>
        <w:t>: Temperature of air at</w:t>
      </w:r>
      <w:r w:rsidR="00745E68">
        <w:rPr>
          <w:lang w:bidi="fa-IR"/>
        </w:rPr>
        <w:t xml:space="preserve"> outlet</w:t>
      </w:r>
    </w:p>
    <w:p w14:paraId="0671926E" w14:textId="77777777" w:rsidR="00745E68" w:rsidRDefault="004B7F67">
      <w:pPr>
        <w:rPr>
          <w:lang w:bidi="fa-IR"/>
        </w:rPr>
      </w:pPr>
      <w:proofErr w:type="spellStart"/>
      <w:r w:rsidRPr="004B7F67">
        <w:rPr>
          <w:lang w:bidi="fa-IR"/>
        </w:rPr>
        <w:t>hgout</w:t>
      </w:r>
      <w:proofErr w:type="spellEnd"/>
      <w:r w:rsidR="00745E68">
        <w:rPr>
          <w:lang w:bidi="fa-IR"/>
        </w:rPr>
        <w:t>: Relative humidity of air at outlet</w:t>
      </w:r>
    </w:p>
    <w:p w14:paraId="48EBBB7B" w14:textId="77777777" w:rsidR="00745E68" w:rsidRDefault="004B7F67">
      <w:pPr>
        <w:rPr>
          <w:lang w:bidi="fa-IR"/>
        </w:rPr>
      </w:pPr>
      <w:proofErr w:type="spellStart"/>
      <w:r w:rsidRPr="004B7F67">
        <w:rPr>
          <w:lang w:bidi="fa-IR"/>
        </w:rPr>
        <w:t>ph</w:t>
      </w:r>
      <w:proofErr w:type="spellEnd"/>
      <w:r w:rsidR="00745E68">
        <w:rPr>
          <w:lang w:bidi="fa-IR"/>
        </w:rPr>
        <w:t>: PH of the solvent</w:t>
      </w:r>
    </w:p>
    <w:p w14:paraId="08853513" w14:textId="77777777" w:rsidR="00745E68" w:rsidRDefault="004B7F67">
      <w:pPr>
        <w:rPr>
          <w:lang w:bidi="fa-IR"/>
        </w:rPr>
      </w:pPr>
      <w:proofErr w:type="spellStart"/>
      <w:r w:rsidRPr="004B7F67">
        <w:rPr>
          <w:lang w:bidi="fa-IR"/>
        </w:rPr>
        <w:t>tliq</w:t>
      </w:r>
      <w:proofErr w:type="spellEnd"/>
      <w:r w:rsidR="00745E68">
        <w:rPr>
          <w:lang w:bidi="fa-IR"/>
        </w:rPr>
        <w:t>: Temperature of the solvent</w:t>
      </w:r>
    </w:p>
    <w:p w14:paraId="03FCB808" w14:textId="77777777" w:rsidR="00745E68" w:rsidRDefault="004B7F67">
      <w:pPr>
        <w:rPr>
          <w:lang w:bidi="fa-IR"/>
        </w:rPr>
      </w:pPr>
      <w:r w:rsidRPr="004B7F67">
        <w:rPr>
          <w:lang w:bidi="fa-IR"/>
        </w:rPr>
        <w:t>co2in</w:t>
      </w:r>
      <w:r w:rsidR="00745E68">
        <w:rPr>
          <w:lang w:bidi="fa-IR"/>
        </w:rPr>
        <w:t>: Carbon dioxide at the inlet (ambient CO2)</w:t>
      </w:r>
    </w:p>
    <w:p w14:paraId="2D83EFEC" w14:textId="77777777" w:rsidR="00745E68" w:rsidRDefault="004B7F67">
      <w:pPr>
        <w:rPr>
          <w:lang w:bidi="fa-IR"/>
        </w:rPr>
      </w:pPr>
      <w:r w:rsidRPr="004B7F67">
        <w:rPr>
          <w:lang w:bidi="fa-IR"/>
        </w:rPr>
        <w:t>co2out</w:t>
      </w:r>
      <w:r w:rsidR="00745E68">
        <w:rPr>
          <w:lang w:bidi="fa-IR"/>
        </w:rPr>
        <w:t>: Carbon dioxide concentration in air at the outlet</w:t>
      </w:r>
    </w:p>
    <w:p w14:paraId="121926F8" w14:textId="77777777" w:rsidR="00745E68" w:rsidRDefault="004B7F67">
      <w:pPr>
        <w:rPr>
          <w:lang w:bidi="fa-IR"/>
        </w:rPr>
      </w:pPr>
      <w:proofErr w:type="spellStart"/>
      <w:r w:rsidRPr="004B7F67">
        <w:rPr>
          <w:lang w:bidi="fa-IR"/>
        </w:rPr>
        <w:t>dp</w:t>
      </w:r>
      <w:proofErr w:type="spellEnd"/>
      <w:r w:rsidR="00745E68">
        <w:rPr>
          <w:lang w:bidi="fa-IR"/>
        </w:rPr>
        <w:t>: Pressure drop across the contactor (</w:t>
      </w:r>
      <w:proofErr w:type="spellStart"/>
      <w:proofErr w:type="gramStart"/>
      <w:r w:rsidR="00745E68">
        <w:rPr>
          <w:lang w:bidi="fa-IR"/>
        </w:rPr>
        <w:t>mm.wc</w:t>
      </w:r>
      <w:proofErr w:type="spellEnd"/>
      <w:proofErr w:type="gramEnd"/>
      <w:r w:rsidR="00745E68">
        <w:rPr>
          <w:lang w:bidi="fa-IR"/>
        </w:rPr>
        <w:t>)</w:t>
      </w:r>
    </w:p>
    <w:p w14:paraId="7966C85F" w14:textId="77777777" w:rsidR="00745E68" w:rsidRDefault="00745E68">
      <w:pPr>
        <w:rPr>
          <w:lang w:bidi="fa-IR"/>
        </w:rPr>
      </w:pPr>
      <w:r>
        <w:rPr>
          <w:lang w:bidi="fa-IR"/>
        </w:rPr>
        <w:t>v</w:t>
      </w:r>
      <w:r w:rsidR="004B7F67" w:rsidRPr="004B7F67">
        <w:rPr>
          <w:lang w:bidi="fa-IR"/>
        </w:rPr>
        <w:t>g</w:t>
      </w:r>
      <w:r>
        <w:rPr>
          <w:lang w:bidi="fa-IR"/>
        </w:rPr>
        <w:t>: Air velocity (m/s)</w:t>
      </w:r>
    </w:p>
    <w:p w14:paraId="6528232D" w14:textId="2D3A61B9" w:rsidR="00745E68" w:rsidRDefault="004B7F67" w:rsidP="00745E68">
      <w:pPr>
        <w:rPr>
          <w:lang w:bidi="fa-IR"/>
        </w:rPr>
      </w:pPr>
      <w:proofErr w:type="spellStart"/>
      <w:r w:rsidRPr="004B7F67">
        <w:rPr>
          <w:lang w:bidi="fa-IR"/>
        </w:rPr>
        <w:t>dustrak</w:t>
      </w:r>
      <w:proofErr w:type="spellEnd"/>
      <w:r w:rsidR="00745E68">
        <w:rPr>
          <w:lang w:bidi="fa-IR"/>
        </w:rPr>
        <w:t xml:space="preserve">: PM10 measured by TSI </w:t>
      </w:r>
      <w:proofErr w:type="spellStart"/>
      <w:r w:rsidR="00745E68">
        <w:rPr>
          <w:lang w:bidi="fa-IR"/>
        </w:rPr>
        <w:t>Dusttrak</w:t>
      </w:r>
      <w:proofErr w:type="spellEnd"/>
      <w:r w:rsidR="00745E68">
        <w:rPr>
          <w:lang w:bidi="fa-IR"/>
        </w:rPr>
        <w:t xml:space="preserve"> (mg/m3)</w:t>
      </w:r>
    </w:p>
    <w:p w14:paraId="77042D31" w14:textId="77777777" w:rsidR="00745E68" w:rsidRDefault="004B7F67">
      <w:pPr>
        <w:rPr>
          <w:lang w:bidi="fa-IR"/>
        </w:rPr>
      </w:pPr>
      <w:proofErr w:type="spellStart"/>
      <w:r w:rsidRPr="004B7F67">
        <w:rPr>
          <w:lang w:bidi="fa-IR"/>
        </w:rPr>
        <w:t>cmd</w:t>
      </w:r>
      <w:proofErr w:type="spellEnd"/>
      <w:r w:rsidR="00745E68">
        <w:rPr>
          <w:lang w:bidi="fa-IR"/>
        </w:rPr>
        <w:t>: Particle median diameter (nm)</w:t>
      </w:r>
    </w:p>
    <w:p w14:paraId="6C4FF0BD" w14:textId="77777777" w:rsidR="00745E68" w:rsidRDefault="004B7F67">
      <w:pPr>
        <w:rPr>
          <w:lang w:bidi="fa-IR"/>
        </w:rPr>
      </w:pPr>
      <w:proofErr w:type="spellStart"/>
      <w:r w:rsidRPr="004B7F67">
        <w:rPr>
          <w:lang w:bidi="fa-IR"/>
        </w:rPr>
        <w:t>nc</w:t>
      </w:r>
      <w:proofErr w:type="spellEnd"/>
      <w:r w:rsidR="00745E68">
        <w:rPr>
          <w:lang w:bidi="fa-IR"/>
        </w:rPr>
        <w:t xml:space="preserve">: </w:t>
      </w:r>
      <w:proofErr w:type="spellStart"/>
      <w:r w:rsidR="00745E68">
        <w:rPr>
          <w:lang w:bidi="fa-IR"/>
        </w:rPr>
        <w:t>Partocle</w:t>
      </w:r>
      <w:proofErr w:type="spellEnd"/>
      <w:r w:rsidR="00745E68">
        <w:rPr>
          <w:lang w:bidi="fa-IR"/>
        </w:rPr>
        <w:t xml:space="preserve"> number concentration (#/cm3)</w:t>
      </w:r>
    </w:p>
    <w:p w14:paraId="151F8210" w14:textId="77777777" w:rsidR="00745E68" w:rsidRDefault="004B7F67">
      <w:pPr>
        <w:rPr>
          <w:lang w:bidi="fa-IR"/>
        </w:rPr>
      </w:pPr>
      <w:r w:rsidRPr="004B7F67">
        <w:rPr>
          <w:lang w:bidi="fa-IR"/>
        </w:rPr>
        <w:t>mass</w:t>
      </w:r>
      <w:r w:rsidR="00745E68">
        <w:rPr>
          <w:lang w:bidi="fa-IR"/>
        </w:rPr>
        <w:t xml:space="preserve">: </w:t>
      </w:r>
      <w:r w:rsidRPr="004B7F67">
        <w:rPr>
          <w:lang w:bidi="fa-IR"/>
        </w:rPr>
        <w:tab/>
      </w:r>
      <w:r w:rsidR="00745E68">
        <w:rPr>
          <w:lang w:bidi="fa-IR"/>
        </w:rPr>
        <w:t xml:space="preserve">PM10 measured by TSI </w:t>
      </w:r>
      <w:proofErr w:type="spellStart"/>
      <w:r w:rsidR="00745E68">
        <w:rPr>
          <w:lang w:bidi="fa-IR"/>
        </w:rPr>
        <w:t>Aerotrak</w:t>
      </w:r>
      <w:proofErr w:type="spellEnd"/>
    </w:p>
    <w:p w14:paraId="07064CC5" w14:textId="5FD8FA2B" w:rsidR="00745E68" w:rsidRDefault="004B7F67">
      <w:pPr>
        <w:rPr>
          <w:lang w:bidi="fa-IR"/>
        </w:rPr>
      </w:pPr>
      <w:proofErr w:type="spellStart"/>
      <w:r w:rsidRPr="004B7F67">
        <w:rPr>
          <w:lang w:bidi="fa-IR"/>
        </w:rPr>
        <w:t>ambpm</w:t>
      </w:r>
      <w:proofErr w:type="spellEnd"/>
      <w:r w:rsidR="00745E68">
        <w:rPr>
          <w:lang w:bidi="fa-IR"/>
        </w:rPr>
        <w:t>: Ambient PM10 (mg/m3)</w:t>
      </w:r>
    </w:p>
    <w:p w14:paraId="189AB153" w14:textId="35F854CD" w:rsidR="00745E68" w:rsidRDefault="004B7F67">
      <w:pPr>
        <w:rPr>
          <w:lang w:bidi="fa-IR"/>
        </w:rPr>
      </w:pPr>
      <w:proofErr w:type="spellStart"/>
      <w:r w:rsidRPr="004B7F67">
        <w:rPr>
          <w:lang w:bidi="fa-IR"/>
        </w:rPr>
        <w:t>driftmgkg</w:t>
      </w:r>
      <w:proofErr w:type="spellEnd"/>
      <w:r w:rsidR="00745E68">
        <w:rPr>
          <w:lang w:bidi="fa-IR"/>
        </w:rPr>
        <w:t>: Solvent drift (%)</w:t>
      </w:r>
    </w:p>
    <w:p w14:paraId="1B617416" w14:textId="4BF7E83D" w:rsidR="00745E68" w:rsidRDefault="004B7F67">
      <w:pPr>
        <w:rPr>
          <w:lang w:bidi="fa-IR"/>
        </w:rPr>
      </w:pPr>
      <w:r w:rsidRPr="004B7F67">
        <w:rPr>
          <w:lang w:bidi="fa-IR"/>
        </w:rPr>
        <w:t>loading</w:t>
      </w:r>
      <w:r w:rsidR="00745E68">
        <w:rPr>
          <w:lang w:bidi="fa-IR"/>
        </w:rPr>
        <w:t>: Solvent loading (fraction)</w:t>
      </w:r>
    </w:p>
    <w:p w14:paraId="3D0D58F0" w14:textId="77777777" w:rsidR="00745E68" w:rsidRDefault="004B7F67">
      <w:pPr>
        <w:rPr>
          <w:lang w:bidi="fa-IR"/>
        </w:rPr>
      </w:pPr>
      <w:r w:rsidRPr="004B7F67">
        <w:rPr>
          <w:lang w:bidi="fa-IR"/>
        </w:rPr>
        <w:t>co2diff</w:t>
      </w:r>
      <w:r w:rsidR="00745E68">
        <w:rPr>
          <w:lang w:bidi="fa-IR"/>
        </w:rPr>
        <w:t xml:space="preserve">: Difference between inlet and outlet CO2 concentration </w:t>
      </w:r>
    </w:p>
    <w:p w14:paraId="1E5F770F" w14:textId="77777777" w:rsidR="00745E68" w:rsidRDefault="004B7F67">
      <w:pPr>
        <w:rPr>
          <w:lang w:bidi="fa-IR"/>
        </w:rPr>
      </w:pPr>
      <w:proofErr w:type="spellStart"/>
      <w:r w:rsidRPr="004B7F67">
        <w:rPr>
          <w:lang w:bidi="fa-IR"/>
        </w:rPr>
        <w:lastRenderedPageBreak/>
        <w:t>fliq</w:t>
      </w:r>
      <w:proofErr w:type="spellEnd"/>
      <w:r w:rsidR="00745E68">
        <w:rPr>
          <w:lang w:bidi="fa-IR"/>
        </w:rPr>
        <w:t>: Solvent flowrate (lit/min)</w:t>
      </w:r>
    </w:p>
    <w:p w14:paraId="6B549D9C" w14:textId="77777777" w:rsidR="00745E68" w:rsidRDefault="004B7F67">
      <w:pPr>
        <w:rPr>
          <w:lang w:bidi="fa-IR"/>
        </w:rPr>
      </w:pPr>
      <w:r w:rsidRPr="004B7F67">
        <w:rPr>
          <w:lang w:bidi="fa-IR"/>
        </w:rPr>
        <w:t>packing</w:t>
      </w:r>
      <w:r w:rsidR="00745E68">
        <w:rPr>
          <w:lang w:bidi="fa-IR"/>
        </w:rPr>
        <w:t>: type of packing</w:t>
      </w:r>
    </w:p>
    <w:p w14:paraId="40C72FAF" w14:textId="77777777" w:rsidR="00745E68" w:rsidRDefault="004B7F67">
      <w:pPr>
        <w:rPr>
          <w:lang w:bidi="fa-IR"/>
        </w:rPr>
      </w:pPr>
      <w:r w:rsidRPr="004B7F67">
        <w:rPr>
          <w:lang w:bidi="fa-IR"/>
        </w:rPr>
        <w:t>medium</w:t>
      </w:r>
      <w:r w:rsidR="00745E68">
        <w:rPr>
          <w:lang w:bidi="fa-IR"/>
        </w:rPr>
        <w:t xml:space="preserve">: medium, either </w:t>
      </w:r>
      <w:proofErr w:type="spellStart"/>
      <w:r w:rsidR="00745E68">
        <w:rPr>
          <w:lang w:bidi="fa-IR"/>
        </w:rPr>
        <w:t>taurate</w:t>
      </w:r>
      <w:proofErr w:type="spellEnd"/>
      <w:r w:rsidR="00745E68">
        <w:rPr>
          <w:lang w:bidi="fa-IR"/>
        </w:rPr>
        <w:t xml:space="preserve"> or caustic</w:t>
      </w:r>
    </w:p>
    <w:p w14:paraId="59F429FD" w14:textId="77777777" w:rsidR="00745E68" w:rsidRDefault="004B7F67">
      <w:pPr>
        <w:rPr>
          <w:lang w:bidi="fa-IR"/>
        </w:rPr>
      </w:pPr>
      <w:proofErr w:type="spellStart"/>
      <w:r w:rsidRPr="004B7F67">
        <w:rPr>
          <w:lang w:bidi="fa-IR"/>
        </w:rPr>
        <w:t>disb</w:t>
      </w:r>
      <w:proofErr w:type="spellEnd"/>
      <w:r w:rsidR="00745E68">
        <w:rPr>
          <w:lang w:bidi="fa-IR"/>
        </w:rPr>
        <w:t>: Distributor type</w:t>
      </w:r>
    </w:p>
    <w:p w14:paraId="2CD89AEB" w14:textId="44B9750B" w:rsidR="004B7F67" w:rsidRDefault="004B7F67">
      <w:pPr>
        <w:rPr>
          <w:lang w:bidi="fa-IR"/>
        </w:rPr>
      </w:pPr>
      <w:r w:rsidRPr="004B7F67">
        <w:rPr>
          <w:lang w:bidi="fa-IR"/>
        </w:rPr>
        <w:t>device</w:t>
      </w:r>
      <w:r w:rsidR="00745E68">
        <w:rPr>
          <w:lang w:bidi="fa-IR"/>
        </w:rPr>
        <w:t>: Air capture device</w:t>
      </w:r>
    </w:p>
    <w:p w14:paraId="19CC0BC7" w14:textId="43EC9088" w:rsidR="00A42FA7" w:rsidRDefault="00A42FA7">
      <w:pPr>
        <w:rPr>
          <w:lang w:bidi="fa-IR"/>
        </w:rPr>
      </w:pPr>
      <w:r>
        <w:rPr>
          <w:lang w:bidi="fa-IR"/>
        </w:rPr>
        <w:br w:type="page"/>
      </w:r>
    </w:p>
    <w:p w14:paraId="657196EF" w14:textId="77777777" w:rsidR="00A42FA7" w:rsidRDefault="00A42FA7">
      <w:pPr>
        <w:rPr>
          <w:lang w:bidi="fa-IR"/>
        </w:rPr>
      </w:pPr>
    </w:p>
    <w:p w14:paraId="28ACE4BE" w14:textId="0C90CAB3" w:rsidR="003C7736" w:rsidRDefault="003C7736" w:rsidP="00A42FA7">
      <w:pPr>
        <w:pStyle w:val="Heading1"/>
        <w:rPr>
          <w:lang w:bidi="fa-IR"/>
        </w:rPr>
      </w:pPr>
      <w:bookmarkStart w:id="81" w:name="_Toc75948989"/>
      <w:r>
        <w:rPr>
          <w:lang w:bidi="fa-IR"/>
        </w:rPr>
        <w:t>Appendix</w:t>
      </w:r>
      <w:bookmarkEnd w:id="81"/>
    </w:p>
    <w:p w14:paraId="381F83A2" w14:textId="13020CDD" w:rsidR="003C7736" w:rsidRDefault="003C7736" w:rsidP="003C7736">
      <w:pPr>
        <w:pStyle w:val="Heading2"/>
        <w:rPr>
          <w:lang w:bidi="fa-IR"/>
        </w:rPr>
      </w:pPr>
      <w:bookmarkStart w:id="82" w:name="_Toc75948990"/>
      <w:r>
        <w:rPr>
          <w:lang w:bidi="fa-IR"/>
        </w:rPr>
        <w:t>Correlations plots</w:t>
      </w:r>
      <w:bookmarkEnd w:id="82"/>
    </w:p>
    <w:p w14:paraId="50B42691" w14:textId="2A386FEE" w:rsidR="00AE50F3" w:rsidRDefault="00AE50F3" w:rsidP="00AE50F3">
      <w:pPr>
        <w:rPr>
          <w:lang w:bidi="fa-IR"/>
        </w:rPr>
      </w:pPr>
    </w:p>
    <w:p w14:paraId="4C8D64F1" w14:textId="77777777" w:rsidR="00AE50F3" w:rsidRDefault="00AE50F3" w:rsidP="00AE50F3">
      <w:pPr>
        <w:keepNext/>
      </w:pPr>
      <w:r>
        <w:rPr>
          <w:noProof/>
          <w:lang w:bidi="fa-IR"/>
        </w:rPr>
        <w:drawing>
          <wp:inline distT="0" distB="0" distL="0" distR="0" wp14:anchorId="5CF66F83" wp14:editId="7520E175">
            <wp:extent cx="5731510" cy="478536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4785360"/>
                    </a:xfrm>
                    <a:prstGeom prst="rect">
                      <a:avLst/>
                    </a:prstGeom>
                  </pic:spPr>
                </pic:pic>
              </a:graphicData>
            </a:graphic>
          </wp:inline>
        </w:drawing>
      </w:r>
    </w:p>
    <w:p w14:paraId="67665C79" w14:textId="3586596F" w:rsidR="00AE50F3" w:rsidRDefault="00AE50F3" w:rsidP="00AE50F3">
      <w:pPr>
        <w:pStyle w:val="Caption"/>
      </w:pPr>
      <w:r>
        <w:t xml:space="preserve">Figure </w:t>
      </w:r>
      <w:fldSimple w:instr=" SEQ Figure \* ARABIC ">
        <w:r w:rsidR="002C3110">
          <w:rPr>
            <w:noProof/>
          </w:rPr>
          <w:t>21</w:t>
        </w:r>
      </w:fldSimple>
      <w:r>
        <w:t xml:space="preserve">. Correlation network diagram for </w:t>
      </w:r>
      <w:commentRangeStart w:id="83"/>
      <w:r>
        <w:t>RLS</w:t>
      </w:r>
      <w:commentRangeEnd w:id="83"/>
      <w:r>
        <w:rPr>
          <w:rStyle w:val="CommentReference"/>
          <w:i w:val="0"/>
          <w:iCs w:val="0"/>
          <w:color w:val="auto"/>
        </w:rPr>
        <w:commentReference w:id="83"/>
      </w:r>
    </w:p>
    <w:p w14:paraId="2BBD3487" w14:textId="77777777" w:rsidR="00AE50F3" w:rsidRDefault="00AE50F3" w:rsidP="00AE50F3">
      <w:pPr>
        <w:rPr>
          <w:lang w:bidi="fa-IR"/>
        </w:rPr>
      </w:pPr>
      <w:r>
        <w:rPr>
          <w:lang w:bidi="fa-IR"/>
        </w:rPr>
        <w:t>The first plot shows a correlation graph of the variable and parameters recorded during the RLS operation. The plot is</w:t>
      </w:r>
      <w:r w:rsidRPr="0057754E">
        <w:rPr>
          <w:lang w:bidi="fa-IR"/>
        </w:rPr>
        <w:t xml:space="preserve"> a network of a correlation data frame in which variables that are more highly correlated appear closer together and are joined by </w:t>
      </w:r>
      <w:r>
        <w:rPr>
          <w:lang w:bidi="fa-IR"/>
        </w:rPr>
        <w:t>thicker</w:t>
      </w:r>
      <w:r w:rsidRPr="0057754E">
        <w:rPr>
          <w:lang w:bidi="fa-IR"/>
        </w:rPr>
        <w:t xml:space="preserve"> paths. Paths are also coloured</w:t>
      </w:r>
      <w:r>
        <w:rPr>
          <w:lang w:bidi="fa-IR"/>
        </w:rPr>
        <w:t>,</w:t>
      </w:r>
      <w:r w:rsidRPr="0057754E">
        <w:rPr>
          <w:lang w:bidi="fa-IR"/>
        </w:rPr>
        <w:t xml:space="preserve"> blue for </w:t>
      </w:r>
      <w:r>
        <w:rPr>
          <w:lang w:bidi="fa-IR"/>
        </w:rPr>
        <w:t>negative</w:t>
      </w:r>
      <w:r w:rsidRPr="0057754E">
        <w:rPr>
          <w:lang w:bidi="fa-IR"/>
        </w:rPr>
        <w:t xml:space="preserve"> and red for </w:t>
      </w:r>
      <w:r>
        <w:rPr>
          <w:lang w:bidi="fa-IR"/>
        </w:rPr>
        <w:t>positive</w:t>
      </w:r>
      <w:r w:rsidRPr="0057754E">
        <w:rPr>
          <w:lang w:bidi="fa-IR"/>
        </w:rPr>
        <w:t xml:space="preserve">. The proximity of the </w:t>
      </w:r>
      <w:r>
        <w:rPr>
          <w:lang w:bidi="fa-IR"/>
        </w:rPr>
        <w:t xml:space="preserve">variable </w:t>
      </w:r>
      <w:r w:rsidRPr="0057754E">
        <w:rPr>
          <w:lang w:bidi="fa-IR"/>
        </w:rPr>
        <w:t>points is determined using multidimensional clustering</w:t>
      </w:r>
      <w:r>
        <w:rPr>
          <w:lang w:bidi="fa-IR"/>
        </w:rPr>
        <w:t xml:space="preserve"> methods</w:t>
      </w:r>
      <w:r w:rsidRPr="0057754E">
        <w:rPr>
          <w:lang w:bidi="fa-IR"/>
        </w:rPr>
        <w:t>.</w:t>
      </w:r>
    </w:p>
    <w:p w14:paraId="1494DFEF" w14:textId="77777777" w:rsidR="00AE50F3" w:rsidRDefault="00AE50F3" w:rsidP="00AE50F3">
      <w:pPr>
        <w:rPr>
          <w:lang w:bidi="fa-IR"/>
        </w:rPr>
      </w:pPr>
      <w:r>
        <w:rPr>
          <w:lang w:bidi="fa-IR"/>
        </w:rPr>
        <w:t xml:space="preserve">The plot uses </w:t>
      </w:r>
      <w:r w:rsidRPr="0057754E">
        <w:rPr>
          <w:lang w:bidi="fa-IR"/>
        </w:rPr>
        <w:t xml:space="preserve">the Pearson </w:t>
      </w:r>
      <w:r>
        <w:rPr>
          <w:lang w:bidi="fa-IR"/>
        </w:rPr>
        <w:t>P</w:t>
      </w:r>
      <w:r w:rsidRPr="0057754E">
        <w:rPr>
          <w:lang w:bidi="fa-IR"/>
        </w:rPr>
        <w:t>roduct-</w:t>
      </w:r>
      <w:r>
        <w:rPr>
          <w:lang w:bidi="fa-IR"/>
        </w:rPr>
        <w:t>M</w:t>
      </w:r>
      <w:r w:rsidRPr="0057754E">
        <w:rPr>
          <w:lang w:bidi="fa-IR"/>
        </w:rPr>
        <w:t xml:space="preserve">oment </w:t>
      </w:r>
      <w:r>
        <w:rPr>
          <w:lang w:bidi="fa-IR"/>
        </w:rPr>
        <w:t>C</w:t>
      </w:r>
      <w:r w:rsidRPr="0057754E">
        <w:rPr>
          <w:lang w:bidi="fa-IR"/>
        </w:rPr>
        <w:t xml:space="preserve">orrelation </w:t>
      </w:r>
      <w:r>
        <w:rPr>
          <w:lang w:bidi="fa-IR"/>
        </w:rPr>
        <w:t>C</w:t>
      </w:r>
      <w:r w:rsidRPr="0057754E">
        <w:rPr>
          <w:lang w:bidi="fa-IR"/>
        </w:rPr>
        <w:t>oefficient (PPMCC)</w:t>
      </w:r>
      <w:r>
        <w:rPr>
          <w:lang w:bidi="fa-IR"/>
        </w:rPr>
        <w:t xml:space="preserve"> to work out the correlations between variables. For the sake of simplicity, Figure 1 shows only correlations that are greater than 0.5.</w:t>
      </w:r>
    </w:p>
    <w:p w14:paraId="2C8D9E6B" w14:textId="481C0B9E" w:rsidR="003C7736" w:rsidRDefault="00AE50F3" w:rsidP="00AE50F3">
      <w:pPr>
        <w:rPr>
          <w:lang w:bidi="fa-IR"/>
        </w:rPr>
      </w:pPr>
      <w:r>
        <w:rPr>
          <w:lang w:bidi="fa-IR"/>
        </w:rPr>
        <w:t xml:space="preserve">There are correlations in the figure that are obvious and won’t be </w:t>
      </w:r>
      <w:proofErr w:type="gramStart"/>
      <w:r>
        <w:rPr>
          <w:lang w:bidi="fa-IR"/>
        </w:rPr>
        <w:t>discussed;</w:t>
      </w:r>
      <w:proofErr w:type="gramEnd"/>
      <w:r>
        <w:rPr>
          <w:lang w:bidi="fa-IR"/>
        </w:rPr>
        <w:t xml:space="preserve"> as such is the positive correlation between the inlet air velocity and pressure drop across the contactor. </w:t>
      </w:r>
      <w:commentRangeStart w:id="84"/>
      <w:proofErr w:type="gramStart"/>
      <w:r>
        <w:rPr>
          <w:lang w:bidi="fa-IR"/>
        </w:rPr>
        <w:t>It can be seen that PM10</w:t>
      </w:r>
      <w:proofErr w:type="gramEnd"/>
      <w:r>
        <w:rPr>
          <w:lang w:bidi="fa-IR"/>
        </w:rPr>
        <w:t xml:space="preserve"> emissions have a negative correlation with that intake air velocity while solvent drift and air </w:t>
      </w:r>
      <w:r>
        <w:rPr>
          <w:lang w:bidi="fa-IR"/>
        </w:rPr>
        <w:lastRenderedPageBreak/>
        <w:t>velocity have a positive correlation</w:t>
      </w:r>
      <w:commentRangeEnd w:id="84"/>
      <w:r>
        <w:rPr>
          <w:rStyle w:val="CommentReference"/>
        </w:rPr>
        <w:commentReference w:id="84"/>
      </w:r>
      <w:r>
        <w:rPr>
          <w:lang w:bidi="fa-IR"/>
        </w:rPr>
        <w:t>. The data points for RLS were not many and so some of the correlations that can be seen in the figure may represent a real relationship.</w:t>
      </w:r>
    </w:p>
    <w:p w14:paraId="69762CD0" w14:textId="77777777" w:rsidR="00401756" w:rsidRDefault="00401756" w:rsidP="00401756">
      <w:pPr>
        <w:keepNext/>
      </w:pPr>
      <w:r>
        <w:rPr>
          <w:noProof/>
        </w:rPr>
        <w:drawing>
          <wp:inline distT="0" distB="0" distL="0" distR="0" wp14:anchorId="3CB96372" wp14:editId="0F3CB2B5">
            <wp:extent cx="5731510" cy="4269740"/>
            <wp:effectExtent l="0" t="0" r="254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4269740"/>
                    </a:xfrm>
                    <a:prstGeom prst="rect">
                      <a:avLst/>
                    </a:prstGeom>
                  </pic:spPr>
                </pic:pic>
              </a:graphicData>
            </a:graphic>
          </wp:inline>
        </w:drawing>
      </w:r>
    </w:p>
    <w:p w14:paraId="76F67A2C" w14:textId="177402A4" w:rsidR="00401756" w:rsidRDefault="00401756" w:rsidP="00401756">
      <w:pPr>
        <w:pStyle w:val="Caption"/>
      </w:pPr>
      <w:r>
        <w:t xml:space="preserve">Figure </w:t>
      </w:r>
      <w:fldSimple w:instr=" SEQ Figure \* ARABIC ">
        <w:r w:rsidR="002C3110">
          <w:rPr>
            <w:noProof/>
          </w:rPr>
          <w:t>22</w:t>
        </w:r>
      </w:fldSimple>
      <w:r>
        <w:t xml:space="preserve">The PPMCC network graph showing the possible correlations </w:t>
      </w:r>
      <w:proofErr w:type="spellStart"/>
      <w:r>
        <w:t>bewteen</w:t>
      </w:r>
      <w:proofErr w:type="spellEnd"/>
      <w:r>
        <w:t xml:space="preserve"> variables in the cooling tower. Only correlation </w:t>
      </w:r>
      <w:proofErr w:type="spellStart"/>
      <w:r>
        <w:t>inexcess</w:t>
      </w:r>
      <w:proofErr w:type="spellEnd"/>
      <w:r>
        <w:t xml:space="preserve"> of 0.5 are </w:t>
      </w:r>
      <w:proofErr w:type="spellStart"/>
      <w:r>
        <w:t>showin</w:t>
      </w:r>
      <w:proofErr w:type="spellEnd"/>
      <w:r>
        <w:t xml:space="preserve"> in the graph to prevent cluttering</w:t>
      </w:r>
    </w:p>
    <w:p w14:paraId="63854767" w14:textId="77777777" w:rsidR="00401756" w:rsidRDefault="00401756" w:rsidP="00401756">
      <w:pPr>
        <w:rPr>
          <w:lang w:bidi="fa-IR"/>
        </w:rPr>
      </w:pPr>
      <w:r>
        <w:rPr>
          <w:lang w:bidi="fa-IR"/>
        </w:rPr>
        <w:t xml:space="preserve">Figure 21 illustrates the more significant correlations between recorded variables and parameters. The drift has a positive correlation with </w:t>
      </w:r>
      <w:proofErr w:type="gramStart"/>
      <w:r>
        <w:rPr>
          <w:lang w:bidi="fa-IR"/>
        </w:rPr>
        <w:t>PM10</w:t>
      </w:r>
      <w:proofErr w:type="gramEnd"/>
      <w:r>
        <w:rPr>
          <w:lang w:bidi="fa-IR"/>
        </w:rPr>
        <w:t xml:space="preserve"> and also particulate matter emissions have a direct correlation with the median diameter of the particles. It can be seen in the figure that the type of packing and distributor affect the particle count, so they may </w:t>
      </w:r>
      <w:del w:id="85" w:author="Kiani, Ali (Energy, Newcastle)" w:date="2021-04-06T08:57:00Z">
        <w:r w:rsidDel="0071049D">
          <w:rPr>
            <w:lang w:bidi="fa-IR"/>
          </w:rPr>
          <w:delText xml:space="preserve">as well </w:delText>
        </w:r>
      </w:del>
      <w:r>
        <w:rPr>
          <w:lang w:bidi="fa-IR"/>
        </w:rPr>
        <w:t>affect the PM10 emission.</w:t>
      </w:r>
    </w:p>
    <w:p w14:paraId="7507D9A4" w14:textId="38F3D404" w:rsidR="0009659E" w:rsidRDefault="0009659E">
      <w:r>
        <w:br w:type="page"/>
      </w:r>
    </w:p>
    <w:p w14:paraId="7D195E1D" w14:textId="2BAD53BC" w:rsidR="00401756" w:rsidRPr="00401756" w:rsidRDefault="0009659E" w:rsidP="0009659E">
      <w:pPr>
        <w:pStyle w:val="Heading2"/>
      </w:pPr>
      <w:bookmarkStart w:id="86" w:name="_Toc75948991"/>
      <w:r>
        <w:lastRenderedPageBreak/>
        <w:t>Experimental setups</w:t>
      </w:r>
      <w:bookmarkEnd w:id="86"/>
    </w:p>
    <w:p w14:paraId="1AF81118" w14:textId="77777777" w:rsidR="00D0449C" w:rsidRDefault="00D0449C" w:rsidP="00D0449C">
      <w:pPr>
        <w:keepNext/>
      </w:pPr>
      <w:r>
        <w:rPr>
          <w:noProof/>
        </w:rPr>
        <w:drawing>
          <wp:inline distT="0" distB="0" distL="0" distR="0" wp14:anchorId="20C6B97F" wp14:editId="1EB69648">
            <wp:extent cx="5731510" cy="4025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25900"/>
                    </a:xfrm>
                    <a:prstGeom prst="rect">
                      <a:avLst/>
                    </a:prstGeom>
                  </pic:spPr>
                </pic:pic>
              </a:graphicData>
            </a:graphic>
          </wp:inline>
        </w:drawing>
      </w:r>
    </w:p>
    <w:p w14:paraId="4549478D" w14:textId="12E7BD10" w:rsidR="00D0449C" w:rsidRDefault="00D0449C" w:rsidP="00D0449C">
      <w:pPr>
        <w:pStyle w:val="Caption"/>
      </w:pPr>
      <w:r>
        <w:t xml:space="preserve">Figure </w:t>
      </w:r>
      <w:fldSimple w:instr=" SEQ Figure \* ARABIC ">
        <w:r w:rsidR="002C3110">
          <w:rPr>
            <w:noProof/>
          </w:rPr>
          <w:t>23</w:t>
        </w:r>
      </w:fldSimple>
      <w:r>
        <w:t xml:space="preserve">, RLS </w:t>
      </w:r>
      <w:proofErr w:type="spellStart"/>
      <w:r>
        <w:t>expertimental</w:t>
      </w:r>
      <w:proofErr w:type="spellEnd"/>
      <w:r>
        <w:t xml:space="preserve"> setup</w:t>
      </w:r>
    </w:p>
    <w:p w14:paraId="1382DB89" w14:textId="1E2CD02B" w:rsidR="00D0449C" w:rsidRDefault="00D0449C" w:rsidP="00D0449C">
      <w:pPr>
        <w:rPr>
          <w:lang w:bidi="fa-IR"/>
        </w:rPr>
      </w:pPr>
    </w:p>
    <w:p w14:paraId="21706762" w14:textId="77777777" w:rsidR="00D0449C" w:rsidRDefault="00D0449C" w:rsidP="00D0449C">
      <w:pPr>
        <w:keepNext/>
      </w:pPr>
      <w:r>
        <w:rPr>
          <w:noProof/>
        </w:rPr>
        <w:lastRenderedPageBreak/>
        <w:drawing>
          <wp:inline distT="0" distB="0" distL="0" distR="0" wp14:anchorId="4480A385" wp14:editId="45F44D48">
            <wp:extent cx="5731510" cy="44532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453255"/>
                    </a:xfrm>
                    <a:prstGeom prst="rect">
                      <a:avLst/>
                    </a:prstGeom>
                  </pic:spPr>
                </pic:pic>
              </a:graphicData>
            </a:graphic>
          </wp:inline>
        </w:drawing>
      </w:r>
    </w:p>
    <w:p w14:paraId="71C7299E" w14:textId="6F1479DD" w:rsidR="00401756" w:rsidRDefault="00D0449C" w:rsidP="00401756">
      <w:pPr>
        <w:pStyle w:val="Caption"/>
      </w:pPr>
      <w:r>
        <w:t xml:space="preserve">Figure </w:t>
      </w:r>
      <w:fldSimple w:instr=" SEQ Figure \* ARABIC ">
        <w:r w:rsidR="002C3110">
          <w:rPr>
            <w:noProof/>
          </w:rPr>
          <w:t>24</w:t>
        </w:r>
      </w:fldSimple>
      <w:r>
        <w:t>, packed column experimental setup for both random and structured packings</w:t>
      </w:r>
    </w:p>
    <w:p w14:paraId="3A54F643" w14:textId="77777777" w:rsidR="0009659E" w:rsidRPr="0009659E" w:rsidRDefault="0009659E" w:rsidP="0009659E"/>
    <w:p w14:paraId="6ACF68E4" w14:textId="76BFC04C" w:rsidR="00401756" w:rsidRDefault="00401756" w:rsidP="00401756">
      <w:pPr>
        <w:rPr>
          <w:noProof/>
        </w:rPr>
      </w:pPr>
      <w:r>
        <w:rPr>
          <w:noProof/>
        </w:rPr>
        <w:drawing>
          <wp:inline distT="0" distB="0" distL="0" distR="0" wp14:anchorId="11212FD5" wp14:editId="34BBB41C">
            <wp:extent cx="2524125" cy="2714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94" t="-2272" r="-2313" b="21276"/>
                    <a:stretch/>
                  </pic:blipFill>
                  <pic:spPr bwMode="auto">
                    <a:xfrm>
                      <a:off x="0" y="0"/>
                      <a:ext cx="2525833" cy="2716462"/>
                    </a:xfrm>
                    <a:prstGeom prst="rect">
                      <a:avLst/>
                    </a:prstGeom>
                    <a:ln>
                      <a:noFill/>
                    </a:ln>
                    <a:extLst>
                      <a:ext uri="{53640926-AAD7-44D8-BBD7-CCE9431645EC}">
                        <a14:shadowObscured xmlns:a14="http://schemas.microsoft.com/office/drawing/2010/main"/>
                      </a:ext>
                    </a:extLst>
                  </pic:spPr>
                </pic:pic>
              </a:graphicData>
            </a:graphic>
          </wp:inline>
        </w:drawing>
      </w:r>
      <w:r w:rsidRPr="00401756">
        <w:rPr>
          <w:noProof/>
        </w:rPr>
        <w:t xml:space="preserve"> </w:t>
      </w:r>
      <w:r>
        <w:rPr>
          <w:noProof/>
        </w:rPr>
        <w:drawing>
          <wp:inline distT="0" distB="0" distL="0" distR="0" wp14:anchorId="5E9DA5A5" wp14:editId="4D525873">
            <wp:extent cx="2819400" cy="2701191"/>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978" t="-2064" r="11764" b="825"/>
                    <a:stretch/>
                  </pic:blipFill>
                  <pic:spPr bwMode="auto">
                    <a:xfrm>
                      <a:off x="0" y="0"/>
                      <a:ext cx="2837344" cy="2718382"/>
                    </a:xfrm>
                    <a:prstGeom prst="rect">
                      <a:avLst/>
                    </a:prstGeom>
                    <a:ln>
                      <a:noFill/>
                    </a:ln>
                    <a:extLst>
                      <a:ext uri="{53640926-AAD7-44D8-BBD7-CCE9431645EC}">
                        <a14:shadowObscured xmlns:a14="http://schemas.microsoft.com/office/drawing/2010/main"/>
                      </a:ext>
                    </a:extLst>
                  </pic:spPr>
                </pic:pic>
              </a:graphicData>
            </a:graphic>
          </wp:inline>
        </w:drawing>
      </w:r>
    </w:p>
    <w:p w14:paraId="35411833" w14:textId="399B9D6D" w:rsidR="00A40E91" w:rsidRDefault="00A40E91" w:rsidP="00401756">
      <w:r>
        <w:rPr>
          <w:noProof/>
        </w:rPr>
        <w:lastRenderedPageBreak/>
        <w:drawing>
          <wp:inline distT="0" distB="0" distL="0" distR="0" wp14:anchorId="610D2883" wp14:editId="104FB093">
            <wp:extent cx="2831460" cy="2123752"/>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5051" cy="2141447"/>
                    </a:xfrm>
                    <a:prstGeom prst="rect">
                      <a:avLst/>
                    </a:prstGeom>
                  </pic:spPr>
                </pic:pic>
              </a:graphicData>
            </a:graphic>
          </wp:inline>
        </w:drawing>
      </w:r>
      <w:r>
        <w:rPr>
          <w:noProof/>
        </w:rPr>
        <w:drawing>
          <wp:inline distT="0" distB="0" distL="0" distR="0" wp14:anchorId="21F34075" wp14:editId="33054ABA">
            <wp:extent cx="2847975" cy="21361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9349" cy="2152171"/>
                    </a:xfrm>
                    <a:prstGeom prst="rect">
                      <a:avLst/>
                    </a:prstGeom>
                  </pic:spPr>
                </pic:pic>
              </a:graphicData>
            </a:graphic>
          </wp:inline>
        </w:drawing>
      </w:r>
    </w:p>
    <w:p w14:paraId="59D41106" w14:textId="772B021C" w:rsidR="003A47E0" w:rsidRDefault="00A40E91" w:rsidP="003A47E0">
      <w:r>
        <w:rPr>
          <w:noProof/>
        </w:rPr>
        <w:drawing>
          <wp:inline distT="0" distB="0" distL="0" distR="0" wp14:anchorId="5525ACB1" wp14:editId="34113DFE">
            <wp:extent cx="2818614" cy="28479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41592" cy="2871192"/>
                    </a:xfrm>
                    <a:prstGeom prst="rect">
                      <a:avLst/>
                    </a:prstGeom>
                  </pic:spPr>
                </pic:pic>
              </a:graphicData>
            </a:graphic>
          </wp:inline>
        </w:drawing>
      </w:r>
      <w:r w:rsidR="003A47E0">
        <w:rPr>
          <w:noProof/>
        </w:rPr>
        <w:drawing>
          <wp:inline distT="0" distB="0" distL="0" distR="0" wp14:anchorId="0C482B8E" wp14:editId="0FC86AE3">
            <wp:extent cx="2895600" cy="28289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t="18936" r="-1001" b="7060"/>
                    <a:stretch/>
                  </pic:blipFill>
                  <pic:spPr bwMode="auto">
                    <a:xfrm>
                      <a:off x="0" y="0"/>
                      <a:ext cx="2902574" cy="2835739"/>
                    </a:xfrm>
                    <a:prstGeom prst="rect">
                      <a:avLst/>
                    </a:prstGeom>
                    <a:ln>
                      <a:noFill/>
                    </a:ln>
                    <a:extLst>
                      <a:ext uri="{53640926-AAD7-44D8-BBD7-CCE9431645EC}">
                        <a14:shadowObscured xmlns:a14="http://schemas.microsoft.com/office/drawing/2010/main"/>
                      </a:ext>
                    </a:extLst>
                  </pic:spPr>
                </pic:pic>
              </a:graphicData>
            </a:graphic>
          </wp:inline>
        </w:drawing>
      </w:r>
      <w:r w:rsidR="003A47E0">
        <w:rPr>
          <w:noProof/>
        </w:rPr>
        <w:drawing>
          <wp:inline distT="0" distB="0" distL="0" distR="0" wp14:anchorId="1E1F55E9" wp14:editId="6720DB2A">
            <wp:extent cx="2790825" cy="37212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7430" cy="3730011"/>
                    </a:xfrm>
                    <a:prstGeom prst="rect">
                      <a:avLst/>
                    </a:prstGeom>
                  </pic:spPr>
                </pic:pic>
              </a:graphicData>
            </a:graphic>
          </wp:inline>
        </w:drawing>
      </w:r>
      <w:r w:rsidR="003A47E0" w:rsidRPr="003A47E0">
        <w:drawing>
          <wp:inline distT="0" distB="0" distL="0" distR="0" wp14:anchorId="47FCF597" wp14:editId="690634BB">
            <wp:extent cx="2895600" cy="3721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1896" cy="3742042"/>
                    </a:xfrm>
                    <a:prstGeom prst="rect">
                      <a:avLst/>
                    </a:prstGeom>
                  </pic:spPr>
                </pic:pic>
              </a:graphicData>
            </a:graphic>
          </wp:inline>
        </w:drawing>
      </w:r>
    </w:p>
    <w:p w14:paraId="7C591AE0" w14:textId="61EE6C27" w:rsidR="00401756" w:rsidRDefault="003A47E0" w:rsidP="00401756">
      <w:r>
        <w:rPr>
          <w:noProof/>
        </w:rPr>
        <w:lastRenderedPageBreak/>
        <w:drawing>
          <wp:inline distT="0" distB="0" distL="0" distR="0" wp14:anchorId="56EC6D2C" wp14:editId="18DB35AB">
            <wp:extent cx="2790825" cy="2093273"/>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9004" cy="2099408"/>
                    </a:xfrm>
                    <a:prstGeom prst="rect">
                      <a:avLst/>
                    </a:prstGeom>
                  </pic:spPr>
                </pic:pic>
              </a:graphicData>
            </a:graphic>
          </wp:inline>
        </w:drawing>
      </w:r>
      <w:r>
        <w:rPr>
          <w:noProof/>
        </w:rPr>
        <w:drawing>
          <wp:inline distT="0" distB="0" distL="0" distR="0" wp14:anchorId="12B7F354" wp14:editId="5C41DD20">
            <wp:extent cx="2790825" cy="2093274"/>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5610" cy="2141866"/>
                    </a:xfrm>
                    <a:prstGeom prst="rect">
                      <a:avLst/>
                    </a:prstGeom>
                  </pic:spPr>
                </pic:pic>
              </a:graphicData>
            </a:graphic>
          </wp:inline>
        </w:drawing>
      </w:r>
    </w:p>
    <w:p w14:paraId="6A13BEEC" w14:textId="1290503C" w:rsidR="0009659E" w:rsidRDefault="0009659E" w:rsidP="00401756"/>
    <w:p w14:paraId="4562C1DF" w14:textId="3F4EBE5C" w:rsidR="0009659E" w:rsidRPr="00401756" w:rsidRDefault="0009659E" w:rsidP="0009659E">
      <w:pPr>
        <w:pStyle w:val="Heading2"/>
      </w:pPr>
      <w:bookmarkStart w:id="87" w:name="_Toc75948992"/>
      <w:r>
        <w:t xml:space="preserve">External </w:t>
      </w:r>
      <w:bookmarkEnd w:id="87"/>
      <w:r w:rsidR="00EF7B69">
        <w:t>links</w:t>
      </w:r>
    </w:p>
    <w:p w14:paraId="794AEEE3" w14:textId="52190FA6" w:rsidR="00401756" w:rsidRDefault="00401756" w:rsidP="00401756">
      <w:r>
        <w:t>Link to the GitHub repository to access all codes and documents related to this manuscript:</w:t>
      </w:r>
    </w:p>
    <w:p w14:paraId="0969A4C7" w14:textId="365DC4E6" w:rsidR="00401756" w:rsidRDefault="00A40E91" w:rsidP="00401756">
      <w:hyperlink r:id="rId45" w:history="1">
        <w:r w:rsidR="00401756" w:rsidRPr="00DA3FCD">
          <w:rPr>
            <w:rStyle w:val="Hyperlink"/>
          </w:rPr>
          <w:t>https://github.com/pourkhesalian/pm-analysis</w:t>
        </w:r>
      </w:hyperlink>
    </w:p>
    <w:p w14:paraId="585C84E8" w14:textId="77777777" w:rsidR="00401756" w:rsidRPr="00401756" w:rsidRDefault="00401756" w:rsidP="00401756"/>
    <w:p w14:paraId="0C4DE811" w14:textId="6FDC4EC7" w:rsidR="00627C04" w:rsidRDefault="00A42FA7" w:rsidP="00A42FA7">
      <w:pPr>
        <w:pStyle w:val="Heading1"/>
        <w:rPr>
          <w:lang w:bidi="fa-IR"/>
        </w:rPr>
      </w:pPr>
      <w:bookmarkStart w:id="88" w:name="_Toc75948993"/>
      <w:r>
        <w:rPr>
          <w:lang w:bidi="fa-IR"/>
        </w:rPr>
        <w:t>References</w:t>
      </w:r>
      <w:bookmarkEnd w:id="88"/>
    </w:p>
    <w:p w14:paraId="7A209074" w14:textId="77777777" w:rsidR="00627C04" w:rsidRDefault="00627C04">
      <w:pPr>
        <w:rPr>
          <w:lang w:bidi="fa-IR"/>
        </w:rPr>
      </w:pPr>
    </w:p>
    <w:p w14:paraId="214C2472" w14:textId="77777777" w:rsidR="00401756" w:rsidRPr="00401756" w:rsidRDefault="00627C04" w:rsidP="00401756">
      <w:pPr>
        <w:pStyle w:val="EndNoteBibliography"/>
        <w:spacing w:after="0"/>
        <w:ind w:left="720" w:hanging="720"/>
      </w:pPr>
      <w:r>
        <w:rPr>
          <w:lang w:bidi="fa-IR"/>
        </w:rPr>
        <w:fldChar w:fldCharType="begin"/>
      </w:r>
      <w:r>
        <w:rPr>
          <w:lang w:bidi="fa-IR"/>
        </w:rPr>
        <w:instrText xml:space="preserve"> ADDIN EN.REFLIST </w:instrText>
      </w:r>
      <w:r>
        <w:rPr>
          <w:lang w:bidi="fa-IR"/>
        </w:rPr>
        <w:fldChar w:fldCharType="separate"/>
      </w:r>
      <w:r w:rsidR="00401756" w:rsidRPr="00401756">
        <w:t>1.</w:t>
      </w:r>
      <w:r w:rsidR="00401756" w:rsidRPr="00401756">
        <w:tab/>
        <w:t xml:space="preserve">Gaddis, E.S., </w:t>
      </w:r>
      <w:r w:rsidR="00401756" w:rsidRPr="00401756">
        <w:rPr>
          <w:i/>
        </w:rPr>
        <w:t>Mass transfer in gas–liquid contactors.</w:t>
      </w:r>
      <w:r w:rsidR="00401756" w:rsidRPr="00401756">
        <w:t xml:space="preserve"> Chemical Engineering and Processing: Process Intensification, 1999. </w:t>
      </w:r>
      <w:r w:rsidR="00401756" w:rsidRPr="00401756">
        <w:rPr>
          <w:b/>
        </w:rPr>
        <w:t>38</w:t>
      </w:r>
      <w:r w:rsidR="00401756" w:rsidRPr="00401756">
        <w:t>(4): p. 503-510.</w:t>
      </w:r>
    </w:p>
    <w:p w14:paraId="16B51EFE" w14:textId="77777777" w:rsidR="00401756" w:rsidRPr="00401756" w:rsidRDefault="00401756" w:rsidP="00401756">
      <w:pPr>
        <w:pStyle w:val="EndNoteBibliography"/>
        <w:spacing w:after="0"/>
        <w:ind w:left="720" w:hanging="720"/>
      </w:pPr>
      <w:r w:rsidRPr="00401756">
        <w:t>2.</w:t>
      </w:r>
      <w:r w:rsidRPr="00401756">
        <w:tab/>
        <w:t xml:space="preserve">Haddad, P.R., </w:t>
      </w:r>
      <w:r w:rsidRPr="00401756">
        <w:rPr>
          <w:i/>
        </w:rPr>
        <w:t>The encyclopedia of separation science.</w:t>
      </w:r>
      <w:r w:rsidRPr="00401756">
        <w:t xml:space="preserve"> TrAC-Trends in Analytical Chemistry, 2004. </w:t>
      </w:r>
      <w:r w:rsidRPr="00401756">
        <w:rPr>
          <w:b/>
        </w:rPr>
        <w:t>23</w:t>
      </w:r>
      <w:r w:rsidRPr="00401756">
        <w:t>(9): p. iii-iv.</w:t>
      </w:r>
    </w:p>
    <w:p w14:paraId="73C2E287" w14:textId="77777777" w:rsidR="00401756" w:rsidRPr="00401756" w:rsidRDefault="00401756" w:rsidP="00401756">
      <w:pPr>
        <w:pStyle w:val="EndNoteBibliography"/>
        <w:spacing w:after="0"/>
        <w:ind w:left="720" w:hanging="720"/>
      </w:pPr>
      <w:r w:rsidRPr="00401756">
        <w:t>3.</w:t>
      </w:r>
      <w:r w:rsidRPr="00401756">
        <w:tab/>
        <w:t xml:space="preserve">Bhargava, A., </w:t>
      </w:r>
      <w:r w:rsidRPr="00401756">
        <w:rPr>
          <w:i/>
        </w:rPr>
        <w:t>Wet scrubbers–design of spray tower to control air pollutants.</w:t>
      </w:r>
      <w:r w:rsidRPr="00401756">
        <w:t xml:space="preserve"> Int. J. Environ. Planning and Dev, 2017. </w:t>
      </w:r>
      <w:r w:rsidRPr="00401756">
        <w:rPr>
          <w:b/>
        </w:rPr>
        <w:t>1</w:t>
      </w:r>
      <w:r w:rsidRPr="00401756">
        <w:t>(1): p. 36-41.</w:t>
      </w:r>
    </w:p>
    <w:p w14:paraId="377674DD" w14:textId="77777777" w:rsidR="00401756" w:rsidRPr="00401756" w:rsidRDefault="00401756" w:rsidP="00401756">
      <w:pPr>
        <w:pStyle w:val="EndNoteBibliography"/>
        <w:spacing w:after="0"/>
        <w:ind w:left="720" w:hanging="720"/>
      </w:pPr>
      <w:r w:rsidRPr="00401756">
        <w:t>4.</w:t>
      </w:r>
      <w:r w:rsidRPr="00401756">
        <w:tab/>
        <w:t xml:space="preserve">Veltman, K., B. Singh, and E.G. Hertwich, </w:t>
      </w:r>
      <w:r w:rsidRPr="00401756">
        <w:rPr>
          <w:i/>
        </w:rPr>
        <w:t>Human and environmental impact assessment of postcombustion CO2 capture focusing on emissions from amine-based scrubbing solvents to air.</w:t>
      </w:r>
      <w:r w:rsidRPr="00401756">
        <w:t xml:space="preserve"> Environmental science &amp; technology, 2010. </w:t>
      </w:r>
      <w:r w:rsidRPr="00401756">
        <w:rPr>
          <w:b/>
        </w:rPr>
        <w:t>44</w:t>
      </w:r>
      <w:r w:rsidRPr="00401756">
        <w:t>(4): p. 1496-1502.</w:t>
      </w:r>
    </w:p>
    <w:p w14:paraId="465E56F7" w14:textId="77777777" w:rsidR="00401756" w:rsidRPr="00401756" w:rsidRDefault="00401756" w:rsidP="00401756">
      <w:pPr>
        <w:pStyle w:val="EndNoteBibliography"/>
        <w:spacing w:after="0"/>
        <w:ind w:left="720" w:hanging="720"/>
      </w:pPr>
      <w:r w:rsidRPr="00401756">
        <w:t>5.</w:t>
      </w:r>
      <w:r w:rsidRPr="00401756">
        <w:tab/>
        <w:t xml:space="preserve">Lucas Miralles, M., P.J. Martínez Beltrán, and A. Viedma Robles, </w:t>
      </w:r>
      <w:r w:rsidRPr="00401756">
        <w:rPr>
          <w:i/>
        </w:rPr>
        <w:t>Experimental determination of drift loss from a cooling tower with different drift eliminators using the chemical balance method.</w:t>
      </w:r>
      <w:r w:rsidRPr="00401756">
        <w:t xml:space="preserve"> 2012.</w:t>
      </w:r>
    </w:p>
    <w:p w14:paraId="4AF2104D" w14:textId="77777777" w:rsidR="00401756" w:rsidRPr="00401756" w:rsidRDefault="00401756" w:rsidP="00401756">
      <w:pPr>
        <w:pStyle w:val="EndNoteBibliography"/>
        <w:spacing w:after="0"/>
        <w:ind w:left="720" w:hanging="720"/>
      </w:pPr>
      <w:r w:rsidRPr="00401756">
        <w:t>6.</w:t>
      </w:r>
      <w:r w:rsidRPr="00401756">
        <w:tab/>
        <w:t xml:space="preserve">Song, Y., G. Wu, and B. Song. </w:t>
      </w:r>
      <w:r w:rsidRPr="00401756">
        <w:rPr>
          <w:i/>
        </w:rPr>
        <w:t>Analysis of drift loss and concentration change of wet cooling tower</w:t>
      </w:r>
      <w:r w:rsidRPr="00401756">
        <w:t xml:space="preserve">. in </w:t>
      </w:r>
      <w:r w:rsidRPr="00401756">
        <w:rPr>
          <w:i/>
        </w:rPr>
        <w:t>IOP Conference Series: Earth and Environmental Science</w:t>
      </w:r>
      <w:r w:rsidRPr="00401756">
        <w:t>. 2020. IOP Publishing.</w:t>
      </w:r>
    </w:p>
    <w:p w14:paraId="10A0F857" w14:textId="77777777" w:rsidR="00401756" w:rsidRPr="00401756" w:rsidRDefault="00401756" w:rsidP="00401756">
      <w:pPr>
        <w:pStyle w:val="EndNoteBibliography"/>
        <w:spacing w:after="0"/>
        <w:ind w:left="720" w:hanging="720"/>
      </w:pPr>
      <w:r w:rsidRPr="00401756">
        <w:t>7.</w:t>
      </w:r>
      <w:r w:rsidRPr="00401756">
        <w:tab/>
        <w:t xml:space="preserve">Lucas, M., P. Martínez, and A. Viedma, </w:t>
      </w:r>
      <w:r w:rsidRPr="00401756">
        <w:rPr>
          <w:i/>
        </w:rPr>
        <w:t>Experimental determination of drift loss from a cooling tower with different drift eliminators using the chemical balance method.</w:t>
      </w:r>
      <w:r w:rsidRPr="00401756">
        <w:t xml:space="preserve"> International journal of refrigeration, 2012. </w:t>
      </w:r>
      <w:r w:rsidRPr="00401756">
        <w:rPr>
          <w:b/>
        </w:rPr>
        <w:t>35</w:t>
      </w:r>
      <w:r w:rsidRPr="00401756">
        <w:t>(6): p. 1779-1788.</w:t>
      </w:r>
    </w:p>
    <w:p w14:paraId="590CB175" w14:textId="77777777" w:rsidR="00401756" w:rsidRPr="00401756" w:rsidRDefault="00401756" w:rsidP="00401756">
      <w:pPr>
        <w:pStyle w:val="EndNoteBibliography"/>
        <w:spacing w:after="0"/>
        <w:ind w:left="720" w:hanging="720"/>
      </w:pPr>
      <w:r w:rsidRPr="00401756">
        <w:t>8.</w:t>
      </w:r>
      <w:r w:rsidRPr="00401756">
        <w:tab/>
        <w:t xml:space="preserve">Ruiz, J., A. Kaiser, and M. Lucas, </w:t>
      </w:r>
      <w:r w:rsidRPr="00401756">
        <w:rPr>
          <w:i/>
        </w:rPr>
        <w:t>Experimental determination of drift and PM10 cooling tower emissions: Influence of components and operating conditions.</w:t>
      </w:r>
      <w:r w:rsidRPr="00401756">
        <w:t xml:space="preserve"> Environmental Pollution, 2017. </w:t>
      </w:r>
      <w:r w:rsidRPr="00401756">
        <w:rPr>
          <w:b/>
        </w:rPr>
        <w:t>230</w:t>
      </w:r>
      <w:r w:rsidRPr="00401756">
        <w:t>: p. 422-431.</w:t>
      </w:r>
    </w:p>
    <w:p w14:paraId="3B1BC265" w14:textId="77777777" w:rsidR="00401756" w:rsidRPr="00401756" w:rsidRDefault="00401756" w:rsidP="00401756">
      <w:pPr>
        <w:pStyle w:val="EndNoteBibliography"/>
        <w:spacing w:after="0"/>
        <w:ind w:left="720" w:hanging="720"/>
      </w:pPr>
      <w:r w:rsidRPr="00401756">
        <w:t>9.</w:t>
      </w:r>
      <w:r w:rsidRPr="00401756">
        <w:tab/>
        <w:t xml:space="preserve">Mouchtouri, V.A., et al., </w:t>
      </w:r>
      <w:r w:rsidRPr="00401756">
        <w:rPr>
          <w:i/>
        </w:rPr>
        <w:t>Legionella species colonization in cooling towers: risk factors and assessment of control measures.</w:t>
      </w:r>
      <w:r w:rsidRPr="00401756">
        <w:t xml:space="preserve"> American journal of infection control, 2010. </w:t>
      </w:r>
      <w:r w:rsidRPr="00401756">
        <w:rPr>
          <w:b/>
        </w:rPr>
        <w:t>38</w:t>
      </w:r>
      <w:r w:rsidRPr="00401756">
        <w:t>(1): p. 50-55.</w:t>
      </w:r>
    </w:p>
    <w:p w14:paraId="3FB09CFA" w14:textId="77777777" w:rsidR="00401756" w:rsidRPr="00401756" w:rsidRDefault="00401756" w:rsidP="00401756">
      <w:pPr>
        <w:pStyle w:val="EndNoteBibliography"/>
        <w:spacing w:after="0"/>
        <w:ind w:left="720" w:hanging="720"/>
        <w:rPr>
          <w:i/>
        </w:rPr>
      </w:pPr>
      <w:r w:rsidRPr="00401756">
        <w:t>10.</w:t>
      </w:r>
      <w:r w:rsidRPr="00401756">
        <w:tab/>
        <w:t xml:space="preserve">FOUNDRIES, I., </w:t>
      </w:r>
      <w:r w:rsidRPr="00401756">
        <w:rPr>
          <w:i/>
        </w:rPr>
        <w:t>BACKGROUND REPORT AP-42 SECTION 12.10.</w:t>
      </w:r>
    </w:p>
    <w:p w14:paraId="2F2565C8" w14:textId="77777777" w:rsidR="00401756" w:rsidRPr="00401756" w:rsidRDefault="00401756" w:rsidP="00401756">
      <w:pPr>
        <w:pStyle w:val="EndNoteBibliography"/>
        <w:spacing w:after="0"/>
        <w:ind w:left="720" w:hanging="720"/>
      </w:pPr>
      <w:r w:rsidRPr="00401756">
        <w:t>11.</w:t>
      </w:r>
      <w:r w:rsidRPr="00401756">
        <w:tab/>
        <w:t xml:space="preserve">Saxena, P. and S. Sonwani, </w:t>
      </w:r>
      <w:r w:rsidRPr="00401756">
        <w:rPr>
          <w:i/>
        </w:rPr>
        <w:t>Policy Regulations and Future Recommendations</w:t>
      </w:r>
      <w:r w:rsidRPr="00401756">
        <w:t xml:space="preserve">, in </w:t>
      </w:r>
      <w:r w:rsidRPr="00401756">
        <w:rPr>
          <w:i/>
        </w:rPr>
        <w:t>Criteria Air Pollutants and their Impact on Environmental Health</w:t>
      </w:r>
      <w:r w:rsidRPr="00401756">
        <w:t>. 2019, Springer. p. 127-157.</w:t>
      </w:r>
    </w:p>
    <w:p w14:paraId="52ACB9A3" w14:textId="77777777" w:rsidR="00401756" w:rsidRPr="00401756" w:rsidRDefault="00401756" w:rsidP="00401756">
      <w:pPr>
        <w:pStyle w:val="EndNoteBibliography"/>
        <w:spacing w:after="0"/>
        <w:ind w:left="720" w:hanging="720"/>
      </w:pPr>
      <w:r w:rsidRPr="00401756">
        <w:lastRenderedPageBreak/>
        <w:t>12.</w:t>
      </w:r>
      <w:r w:rsidRPr="00401756">
        <w:tab/>
        <w:t xml:space="preserve">Nicas, M., W.W. Nazaroff, and A. Hubbard, </w:t>
      </w:r>
      <w:r w:rsidRPr="00401756">
        <w:rPr>
          <w:i/>
        </w:rPr>
        <w:t>Toward understanding the risk of secondary airborne infection: emission of respirable pathogens.</w:t>
      </w:r>
      <w:r w:rsidRPr="00401756">
        <w:t xml:space="preserve"> Journal of occupational and environmental hygiene, 2005. </w:t>
      </w:r>
      <w:r w:rsidRPr="00401756">
        <w:rPr>
          <w:b/>
        </w:rPr>
        <w:t>2</w:t>
      </w:r>
      <w:r w:rsidRPr="00401756">
        <w:t>(3): p. 143-154.</w:t>
      </w:r>
    </w:p>
    <w:p w14:paraId="6068040D" w14:textId="77777777" w:rsidR="00401756" w:rsidRPr="00401756" w:rsidRDefault="00401756" w:rsidP="00401756">
      <w:pPr>
        <w:pStyle w:val="EndNoteBibliography"/>
        <w:spacing w:after="0"/>
        <w:ind w:left="720" w:hanging="720"/>
      </w:pPr>
      <w:r w:rsidRPr="00401756">
        <w:t>13.</w:t>
      </w:r>
      <w:r w:rsidRPr="00401756">
        <w:tab/>
        <w:t xml:space="preserve">Wardhaugh, L.T., C.B. Solnordal, and A. Allport, </w:t>
      </w:r>
      <w:r w:rsidRPr="00401756">
        <w:rPr>
          <w:i/>
        </w:rPr>
        <w:t>Design and performance of the rotating liquid sheet contactor.</w:t>
      </w:r>
      <w:r w:rsidRPr="00401756">
        <w:t xml:space="preserve"> Chemical Engineering and Processing: Process Intensification, 2017. </w:t>
      </w:r>
      <w:r w:rsidRPr="00401756">
        <w:rPr>
          <w:b/>
        </w:rPr>
        <w:t>113</w:t>
      </w:r>
      <w:r w:rsidRPr="00401756">
        <w:t>: p. 102-117.</w:t>
      </w:r>
    </w:p>
    <w:p w14:paraId="1D4F449F" w14:textId="77777777" w:rsidR="00401756" w:rsidRPr="00401756" w:rsidRDefault="00401756" w:rsidP="00401756">
      <w:pPr>
        <w:pStyle w:val="EndNoteBibliography"/>
        <w:spacing w:after="0"/>
        <w:ind w:left="720" w:hanging="720"/>
      </w:pPr>
      <w:r w:rsidRPr="00401756">
        <w:t>14.</w:t>
      </w:r>
      <w:r w:rsidRPr="00401756">
        <w:tab/>
        <w:t xml:space="preserve">Leimkühler, H.-J., </w:t>
      </w:r>
      <w:r w:rsidRPr="00401756">
        <w:rPr>
          <w:i/>
        </w:rPr>
        <w:t>Managing CO2 emissions in the chemical industry</w:t>
      </w:r>
      <w:r w:rsidRPr="00401756">
        <w:t>. 2010: John Wiley &amp; Sons.</w:t>
      </w:r>
    </w:p>
    <w:p w14:paraId="0F0C0177" w14:textId="77777777" w:rsidR="00401756" w:rsidRPr="00401756" w:rsidRDefault="00401756" w:rsidP="00401756">
      <w:pPr>
        <w:pStyle w:val="EndNoteBibliography"/>
        <w:spacing w:after="0"/>
        <w:ind w:left="720" w:hanging="720"/>
      </w:pPr>
      <w:r w:rsidRPr="00401756">
        <w:t>15.</w:t>
      </w:r>
      <w:r w:rsidRPr="00401756">
        <w:tab/>
        <w:t xml:space="preserve">Tan, L.S., et al., </w:t>
      </w:r>
      <w:r w:rsidRPr="00401756">
        <w:rPr>
          <w:i/>
        </w:rPr>
        <w:t>Factors affecting CO2 absorption efficiency in packed column: A review.</w:t>
      </w:r>
      <w:r w:rsidRPr="00401756">
        <w:t xml:space="preserve"> Journal of Industrial and Engineering Chemistry, 2012. </w:t>
      </w:r>
      <w:r w:rsidRPr="00401756">
        <w:rPr>
          <w:b/>
        </w:rPr>
        <w:t>18</w:t>
      </w:r>
      <w:r w:rsidRPr="00401756">
        <w:t>(6): p. 1874-1883.</w:t>
      </w:r>
    </w:p>
    <w:p w14:paraId="69F7FE28" w14:textId="77777777" w:rsidR="00401756" w:rsidRPr="00401756" w:rsidRDefault="00401756" w:rsidP="00401756">
      <w:pPr>
        <w:pStyle w:val="EndNoteBibliography"/>
        <w:spacing w:after="0"/>
        <w:ind w:left="720" w:hanging="720"/>
      </w:pPr>
      <w:r w:rsidRPr="00401756">
        <w:t>16.</w:t>
      </w:r>
      <w:r w:rsidRPr="00401756">
        <w:tab/>
        <w:t xml:space="preserve">Reisman, J. and G. Frisbie, </w:t>
      </w:r>
      <w:r w:rsidRPr="00401756">
        <w:rPr>
          <w:i/>
        </w:rPr>
        <w:t>Calculating realistic PM10 emissions from cooling towers.</w:t>
      </w:r>
      <w:r w:rsidRPr="00401756">
        <w:t xml:space="preserve"> Environmental progress, 2002. </w:t>
      </w:r>
      <w:r w:rsidRPr="00401756">
        <w:rPr>
          <w:b/>
        </w:rPr>
        <w:t>21</w:t>
      </w:r>
      <w:r w:rsidRPr="00401756">
        <w:t>(2): p. 127-130.</w:t>
      </w:r>
    </w:p>
    <w:p w14:paraId="3DF76DA5" w14:textId="77777777" w:rsidR="00401756" w:rsidRPr="00401756" w:rsidRDefault="00401756" w:rsidP="00401756">
      <w:pPr>
        <w:pStyle w:val="EndNoteBibliography"/>
        <w:spacing w:after="0"/>
        <w:ind w:left="720" w:hanging="720"/>
      </w:pPr>
      <w:r w:rsidRPr="00401756">
        <w:t>17.</w:t>
      </w:r>
      <w:r w:rsidRPr="00401756">
        <w:tab/>
        <w:t xml:space="preserve">Ruiz, J., et al., </w:t>
      </w:r>
      <w:r w:rsidRPr="00401756">
        <w:rPr>
          <w:i/>
        </w:rPr>
        <w:t>Experimental measurement of cooling tower emissions using image processing of sensitive papers.</w:t>
      </w:r>
      <w:r w:rsidRPr="00401756">
        <w:t xml:space="preserve"> Atmospheric Environment, 2013. </w:t>
      </w:r>
      <w:r w:rsidRPr="00401756">
        <w:rPr>
          <w:b/>
        </w:rPr>
        <w:t>69</w:t>
      </w:r>
      <w:r w:rsidRPr="00401756">
        <w:t>: p. 170-181.</w:t>
      </w:r>
    </w:p>
    <w:p w14:paraId="748B2AB7" w14:textId="77777777" w:rsidR="00401756" w:rsidRPr="00401756" w:rsidRDefault="00401756" w:rsidP="00401756">
      <w:pPr>
        <w:pStyle w:val="EndNoteBibliography"/>
        <w:spacing w:after="0"/>
        <w:ind w:left="720" w:hanging="720"/>
      </w:pPr>
      <w:r w:rsidRPr="00401756">
        <w:t>18.</w:t>
      </w:r>
      <w:r w:rsidRPr="00401756">
        <w:tab/>
        <w:t xml:space="preserve">Kumar, D., et al., </w:t>
      </w:r>
      <w:r w:rsidRPr="00401756">
        <w:rPr>
          <w:i/>
        </w:rPr>
        <w:t>4E (Energy, Exergy, Economic and Environmental) Analysis of the Novel Design of Wet Cooling Tower.</w:t>
      </w:r>
      <w:r w:rsidRPr="00401756">
        <w:t xml:space="preserve"> Journal of Thermal Engineering, 2020. </w:t>
      </w:r>
      <w:r w:rsidRPr="00401756">
        <w:rPr>
          <w:b/>
        </w:rPr>
        <w:t>6</w:t>
      </w:r>
      <w:r w:rsidRPr="00401756">
        <w:t>(3): p. 253-267.</w:t>
      </w:r>
    </w:p>
    <w:p w14:paraId="09EE51BF" w14:textId="77777777" w:rsidR="00401756" w:rsidRPr="00401756" w:rsidRDefault="00401756" w:rsidP="00401756">
      <w:pPr>
        <w:pStyle w:val="EndNoteBibliography"/>
        <w:spacing w:after="0"/>
        <w:ind w:left="720" w:hanging="720"/>
      </w:pPr>
      <w:r w:rsidRPr="00401756">
        <w:t>19.</w:t>
      </w:r>
      <w:r w:rsidRPr="00401756">
        <w:tab/>
        <w:t xml:space="preserve">Organization, W.H., </w:t>
      </w:r>
      <w:r w:rsidRPr="00401756">
        <w:rPr>
          <w:i/>
        </w:rPr>
        <w:t>Hazard prevention and control in the work environment: Airborne dust.</w:t>
      </w:r>
      <w:r w:rsidRPr="00401756">
        <w:t xml:space="preserve"> 2002.</w:t>
      </w:r>
    </w:p>
    <w:p w14:paraId="49D6E0FB" w14:textId="77777777" w:rsidR="00401756" w:rsidRPr="00401756" w:rsidRDefault="00401756" w:rsidP="00401756">
      <w:pPr>
        <w:pStyle w:val="EndNoteBibliography"/>
        <w:spacing w:after="0"/>
        <w:ind w:left="720" w:hanging="720"/>
      </w:pPr>
      <w:r w:rsidRPr="00401756">
        <w:t>20.</w:t>
      </w:r>
      <w:r w:rsidRPr="00401756">
        <w:tab/>
        <w:t xml:space="preserve">Nriagu, J.O., </w:t>
      </w:r>
      <w:r w:rsidRPr="00401756">
        <w:rPr>
          <w:i/>
        </w:rPr>
        <w:t>Encyclopedia of environmental health</w:t>
      </w:r>
      <w:r w:rsidRPr="00401756">
        <w:t>. 2019: Elsevier.</w:t>
      </w:r>
    </w:p>
    <w:p w14:paraId="4BF9CD6A" w14:textId="77777777" w:rsidR="00401756" w:rsidRPr="00401756" w:rsidRDefault="00401756" w:rsidP="00401756">
      <w:pPr>
        <w:pStyle w:val="EndNoteBibliography"/>
        <w:spacing w:after="0"/>
        <w:ind w:left="720" w:hanging="720"/>
      </w:pPr>
      <w:r w:rsidRPr="00401756">
        <w:t>21.</w:t>
      </w:r>
      <w:r w:rsidRPr="00401756">
        <w:tab/>
        <w:t xml:space="preserve">Perrino, C., </w:t>
      </w:r>
      <w:r w:rsidRPr="00401756">
        <w:rPr>
          <w:i/>
        </w:rPr>
        <w:t>Atmospheric particulate matter.</w:t>
      </w:r>
      <w:r w:rsidRPr="00401756">
        <w:t xml:space="preserve"> Biophysics and Bioengineering Letters, 2010. </w:t>
      </w:r>
      <w:r w:rsidRPr="00401756">
        <w:rPr>
          <w:b/>
        </w:rPr>
        <w:t>3</w:t>
      </w:r>
      <w:r w:rsidRPr="00401756">
        <w:t>(1).</w:t>
      </w:r>
    </w:p>
    <w:p w14:paraId="3ED0AA4C" w14:textId="77777777" w:rsidR="00401756" w:rsidRPr="00401756" w:rsidRDefault="00401756" w:rsidP="00401756">
      <w:pPr>
        <w:pStyle w:val="EndNoteBibliography"/>
        <w:spacing w:after="0"/>
        <w:ind w:left="720" w:hanging="720"/>
      </w:pPr>
      <w:r w:rsidRPr="00401756">
        <w:t>22.</w:t>
      </w:r>
      <w:r w:rsidRPr="00401756">
        <w:tab/>
        <w:t xml:space="preserve">Pratsinis, S.E. and S. Vemury, </w:t>
      </w:r>
      <w:r w:rsidRPr="00401756">
        <w:rPr>
          <w:i/>
        </w:rPr>
        <w:t>Particle formation in gases: A review.</w:t>
      </w:r>
      <w:r w:rsidRPr="00401756">
        <w:t xml:space="preserve"> Powder Technology, 1996. </w:t>
      </w:r>
      <w:r w:rsidRPr="00401756">
        <w:rPr>
          <w:b/>
        </w:rPr>
        <w:t>88</w:t>
      </w:r>
      <w:r w:rsidRPr="00401756">
        <w:t>(3): p. 267-273.</w:t>
      </w:r>
    </w:p>
    <w:p w14:paraId="41ADAC50" w14:textId="77777777" w:rsidR="00401756" w:rsidRPr="00401756" w:rsidRDefault="00401756" w:rsidP="00401756">
      <w:pPr>
        <w:pStyle w:val="EndNoteBibliography"/>
        <w:spacing w:after="0"/>
        <w:ind w:left="720" w:hanging="720"/>
      </w:pPr>
      <w:r w:rsidRPr="00401756">
        <w:t>23.</w:t>
      </w:r>
      <w:r w:rsidRPr="00401756">
        <w:tab/>
        <w:t xml:space="preserve">Naito, M., et al., </w:t>
      </w:r>
      <w:r w:rsidRPr="00401756">
        <w:rPr>
          <w:i/>
        </w:rPr>
        <w:t>Nanoparticle technology handbook</w:t>
      </w:r>
      <w:r w:rsidRPr="00401756">
        <w:t>. 2018: Elsevier.</w:t>
      </w:r>
    </w:p>
    <w:p w14:paraId="73D80C64" w14:textId="77777777" w:rsidR="00401756" w:rsidRPr="00401756" w:rsidRDefault="00401756" w:rsidP="00401756">
      <w:pPr>
        <w:pStyle w:val="EndNoteBibliography"/>
        <w:spacing w:after="0"/>
        <w:ind w:left="720" w:hanging="720"/>
      </w:pPr>
      <w:r w:rsidRPr="00401756">
        <w:t>24.</w:t>
      </w:r>
      <w:r w:rsidRPr="00401756">
        <w:tab/>
        <w:t xml:space="preserve">Darquenne, C., </w:t>
      </w:r>
      <w:r w:rsidRPr="00401756">
        <w:rPr>
          <w:i/>
        </w:rPr>
        <w:t>Aerosol deposition in health and disease.</w:t>
      </w:r>
      <w:r w:rsidRPr="00401756">
        <w:t xml:space="preserve"> Journal of aerosol medicine and pulmonary drug delivery, 2012. </w:t>
      </w:r>
      <w:r w:rsidRPr="00401756">
        <w:rPr>
          <w:b/>
        </w:rPr>
        <w:t>25</w:t>
      </w:r>
      <w:r w:rsidRPr="00401756">
        <w:t>(3): p. 140-147.</w:t>
      </w:r>
    </w:p>
    <w:p w14:paraId="02096F93" w14:textId="77777777" w:rsidR="00401756" w:rsidRPr="00401756" w:rsidRDefault="00401756" w:rsidP="00401756">
      <w:pPr>
        <w:pStyle w:val="EndNoteBibliography"/>
        <w:spacing w:after="0"/>
        <w:ind w:left="720" w:hanging="720"/>
      </w:pPr>
      <w:r w:rsidRPr="00401756">
        <w:t>25.</w:t>
      </w:r>
      <w:r w:rsidRPr="00401756">
        <w:tab/>
        <w:t xml:space="preserve">Kanakidou, M., et al., </w:t>
      </w:r>
      <w:r w:rsidRPr="00401756">
        <w:rPr>
          <w:i/>
        </w:rPr>
        <w:t>Organic aerosol and global climate modelling: a review.</w:t>
      </w:r>
      <w:r w:rsidRPr="00401756">
        <w:t xml:space="preserve"> Atmospheric Chemistry and Physics, 2005. </w:t>
      </w:r>
      <w:r w:rsidRPr="00401756">
        <w:rPr>
          <w:b/>
        </w:rPr>
        <w:t>5</w:t>
      </w:r>
      <w:r w:rsidRPr="00401756">
        <w:t>(4): p. 1053-1123.</w:t>
      </w:r>
    </w:p>
    <w:p w14:paraId="69A79E73" w14:textId="77777777" w:rsidR="00401756" w:rsidRPr="00401756" w:rsidRDefault="00401756" w:rsidP="00401756">
      <w:pPr>
        <w:pStyle w:val="EndNoteBibliography"/>
        <w:spacing w:after="0"/>
        <w:ind w:left="720" w:hanging="720"/>
      </w:pPr>
      <w:r w:rsidRPr="00401756">
        <w:t>26.</w:t>
      </w:r>
      <w:r w:rsidRPr="00401756">
        <w:tab/>
        <w:t xml:space="preserve">Kumar, P., et al., </w:t>
      </w:r>
      <w:r w:rsidRPr="00401756">
        <w:rPr>
          <w:i/>
        </w:rPr>
        <w:t>A review of the characteristics of nanoparticles in the urban atmosphere and the prospects for developing regulatory controls.</w:t>
      </w:r>
      <w:r w:rsidRPr="00401756">
        <w:t xml:space="preserve"> Atmospheric Environment, 2010. </w:t>
      </w:r>
      <w:r w:rsidRPr="00401756">
        <w:rPr>
          <w:b/>
        </w:rPr>
        <w:t>44</w:t>
      </w:r>
      <w:r w:rsidRPr="00401756">
        <w:t>(39): p. 5035-5052.</w:t>
      </w:r>
    </w:p>
    <w:p w14:paraId="07E8B19F" w14:textId="77777777" w:rsidR="00401756" w:rsidRPr="00401756" w:rsidRDefault="00401756" w:rsidP="00401756">
      <w:pPr>
        <w:pStyle w:val="EndNoteBibliography"/>
        <w:spacing w:after="0"/>
        <w:ind w:left="720" w:hanging="720"/>
      </w:pPr>
      <w:r w:rsidRPr="00401756">
        <w:t>27.</w:t>
      </w:r>
      <w:r w:rsidRPr="00401756">
        <w:tab/>
        <w:t xml:space="preserve">Moser, P., et al., </w:t>
      </w:r>
      <w:r w:rsidRPr="00401756">
        <w:rPr>
          <w:i/>
        </w:rPr>
        <w:t>Demonstrating emission reduction–results from the post-combustion capture pilot plant at Niederaussem.</w:t>
      </w:r>
      <w:r w:rsidRPr="00401756">
        <w:t xml:space="preserve"> Energy Procedia, 2014. </w:t>
      </w:r>
      <w:r w:rsidRPr="00401756">
        <w:rPr>
          <w:b/>
        </w:rPr>
        <w:t>63</w:t>
      </w:r>
      <w:r w:rsidRPr="00401756">
        <w:t>: p. 902-910.</w:t>
      </w:r>
    </w:p>
    <w:p w14:paraId="7906677A" w14:textId="77777777" w:rsidR="00401756" w:rsidRPr="00401756" w:rsidRDefault="00401756" w:rsidP="00401756">
      <w:pPr>
        <w:pStyle w:val="EndNoteBibliography"/>
        <w:spacing w:after="0"/>
        <w:ind w:left="720" w:hanging="720"/>
      </w:pPr>
      <w:r w:rsidRPr="00401756">
        <w:t>28.</w:t>
      </w:r>
      <w:r w:rsidRPr="00401756">
        <w:tab/>
        <w:t xml:space="preserve">Pena, J., J. Norman, and D. Thomson, </w:t>
      </w:r>
      <w:r w:rsidRPr="00401756">
        <w:rPr>
          <w:i/>
        </w:rPr>
        <w:t>Isokinetic sampler for continuous airborne aerosol measurements.</w:t>
      </w:r>
      <w:r w:rsidRPr="00401756">
        <w:t xml:space="preserve"> Journal of the Air Pollution Control Association, 1977. </w:t>
      </w:r>
      <w:r w:rsidRPr="00401756">
        <w:rPr>
          <w:b/>
        </w:rPr>
        <w:t>27</w:t>
      </w:r>
      <w:r w:rsidRPr="00401756">
        <w:t>(4): p. 337-341.</w:t>
      </w:r>
    </w:p>
    <w:p w14:paraId="339069CE" w14:textId="77777777" w:rsidR="00401756" w:rsidRPr="00401756" w:rsidRDefault="00401756" w:rsidP="00401756">
      <w:pPr>
        <w:pStyle w:val="EndNoteBibliography"/>
        <w:spacing w:after="0"/>
        <w:ind w:left="720" w:hanging="720"/>
      </w:pPr>
      <w:r w:rsidRPr="00401756">
        <w:t>29.</w:t>
      </w:r>
      <w:r w:rsidRPr="00401756">
        <w:tab/>
        <w:t xml:space="preserve">Sioutas, C., </w:t>
      </w:r>
      <w:r w:rsidRPr="00401756">
        <w:rPr>
          <w:i/>
        </w:rPr>
        <w:t>Evaluation of the measurement performance of the scanning mobility particle sizer and aerodynamic particle sizer.</w:t>
      </w:r>
      <w:r w:rsidRPr="00401756">
        <w:t xml:space="preserve"> Aerosol Science &amp; Technology, 1999. </w:t>
      </w:r>
      <w:r w:rsidRPr="00401756">
        <w:rPr>
          <w:b/>
        </w:rPr>
        <w:t>30</w:t>
      </w:r>
      <w:r w:rsidRPr="00401756">
        <w:t>(1): p. 84-92.</w:t>
      </w:r>
    </w:p>
    <w:p w14:paraId="3C41A7A2" w14:textId="77777777" w:rsidR="00401756" w:rsidRPr="00401756" w:rsidRDefault="00401756" w:rsidP="00401756">
      <w:pPr>
        <w:pStyle w:val="EndNoteBibliography"/>
        <w:spacing w:after="0"/>
        <w:ind w:left="720" w:hanging="720"/>
      </w:pPr>
      <w:r w:rsidRPr="00401756">
        <w:t>30.</w:t>
      </w:r>
      <w:r w:rsidRPr="00401756">
        <w:tab/>
        <w:t xml:space="preserve">McMurry, P.H., </w:t>
      </w:r>
      <w:r w:rsidRPr="00401756">
        <w:rPr>
          <w:i/>
        </w:rPr>
        <w:t>A review of atmospheric aerosol measurements.</w:t>
      </w:r>
      <w:r w:rsidRPr="00401756">
        <w:t xml:space="preserve"> Atmospheric Environment, 2000. </w:t>
      </w:r>
      <w:r w:rsidRPr="00401756">
        <w:rPr>
          <w:b/>
        </w:rPr>
        <w:t>34</w:t>
      </w:r>
      <w:r w:rsidRPr="00401756">
        <w:t>(12-14): p. 1959-1999.</w:t>
      </w:r>
    </w:p>
    <w:p w14:paraId="779CEB65" w14:textId="77777777" w:rsidR="00401756" w:rsidRPr="00401756" w:rsidRDefault="00401756" w:rsidP="00401756">
      <w:pPr>
        <w:pStyle w:val="EndNoteBibliography"/>
        <w:spacing w:after="0"/>
        <w:ind w:left="720" w:hanging="720"/>
      </w:pPr>
      <w:r w:rsidRPr="00401756">
        <w:t>31.</w:t>
      </w:r>
      <w:r w:rsidRPr="00401756">
        <w:tab/>
        <w:t xml:space="preserve">Chung, E.-K., et al., </w:t>
      </w:r>
      <w:r w:rsidRPr="00401756">
        <w:rPr>
          <w:i/>
        </w:rPr>
        <w:t>Relationships between a Calculated Mass Concentration and a Measured Concentration of PM 2.5 and Respirable Particle Matter Sampling Direct-Reading Instruments in Taconite Mines.</w:t>
      </w:r>
      <w:r w:rsidRPr="00401756">
        <w:t xml:space="preserve"> Journal of Korean Society of Occupational and Environmental Hygiene, 2014. </w:t>
      </w:r>
      <w:r w:rsidRPr="00401756">
        <w:rPr>
          <w:b/>
        </w:rPr>
        <w:t>24</w:t>
      </w:r>
      <w:r w:rsidRPr="00401756">
        <w:t>(1): p. 65-73.</w:t>
      </w:r>
    </w:p>
    <w:p w14:paraId="247AA772" w14:textId="77777777" w:rsidR="00401756" w:rsidRPr="00401756" w:rsidRDefault="00401756" w:rsidP="00401756">
      <w:pPr>
        <w:pStyle w:val="EndNoteBibliography"/>
        <w:spacing w:after="0"/>
        <w:ind w:left="720" w:hanging="720"/>
      </w:pPr>
      <w:r w:rsidRPr="00401756">
        <w:t>32.</w:t>
      </w:r>
      <w:r w:rsidRPr="00401756">
        <w:tab/>
        <w:t xml:space="preserve">Ihaka, R. and R. Gentleman, </w:t>
      </w:r>
      <w:r w:rsidRPr="00401756">
        <w:rPr>
          <w:i/>
        </w:rPr>
        <w:t>R: a language for data analysis and graphics.</w:t>
      </w:r>
      <w:r w:rsidRPr="00401756">
        <w:t xml:space="preserve"> Journal of computational and graphical statistics, 1996. </w:t>
      </w:r>
      <w:r w:rsidRPr="00401756">
        <w:rPr>
          <w:b/>
        </w:rPr>
        <w:t>5</w:t>
      </w:r>
      <w:r w:rsidRPr="00401756">
        <w:t>(3): p. 299-314.</w:t>
      </w:r>
    </w:p>
    <w:p w14:paraId="3056494E" w14:textId="01B96977" w:rsidR="00401756" w:rsidRPr="00401756" w:rsidRDefault="00401756" w:rsidP="00401756">
      <w:pPr>
        <w:pStyle w:val="EndNoteBibliography"/>
        <w:spacing w:after="0"/>
        <w:ind w:left="720" w:hanging="720"/>
      </w:pPr>
      <w:r w:rsidRPr="00401756">
        <w:t>33.</w:t>
      </w:r>
      <w:r w:rsidRPr="00401756">
        <w:tab/>
        <w:t xml:space="preserve">Team, R. </w:t>
      </w:r>
      <w:r w:rsidRPr="00401756">
        <w:rPr>
          <w:i/>
        </w:rPr>
        <w:t>RStudio: integrated development for R. RStudio</w:t>
      </w:r>
      <w:r w:rsidRPr="00401756">
        <w:t xml:space="preserve">. Inc., Boston, MA 2021; Available from: </w:t>
      </w:r>
      <w:hyperlink r:id="rId46" w:history="1">
        <w:r w:rsidRPr="00401756">
          <w:rPr>
            <w:rStyle w:val="Hyperlink"/>
          </w:rPr>
          <w:t>http://www.rstudio.com/</w:t>
        </w:r>
      </w:hyperlink>
      <w:r w:rsidRPr="00401756">
        <w:t>.</w:t>
      </w:r>
    </w:p>
    <w:p w14:paraId="2EE43C0A" w14:textId="77777777" w:rsidR="00401756" w:rsidRPr="00401756" w:rsidRDefault="00401756" w:rsidP="00401756">
      <w:pPr>
        <w:pStyle w:val="EndNoteBibliography"/>
        <w:spacing w:after="0"/>
        <w:ind w:left="720" w:hanging="720"/>
      </w:pPr>
      <w:r w:rsidRPr="00401756">
        <w:t>34.</w:t>
      </w:r>
      <w:r w:rsidRPr="00401756">
        <w:tab/>
        <w:t xml:space="preserve">Harrison, R.M., R.E. Hester, and X. Querol, </w:t>
      </w:r>
      <w:r w:rsidRPr="00401756">
        <w:rPr>
          <w:i/>
        </w:rPr>
        <w:t>Airborne Particulate Matter: Sources, Atmospheric Processes and Health</w:t>
      </w:r>
      <w:r w:rsidRPr="00401756">
        <w:t>. 2016: Royal Society of Chemistry.</w:t>
      </w:r>
    </w:p>
    <w:p w14:paraId="2F91A2EA" w14:textId="77777777" w:rsidR="00401756" w:rsidRPr="00401756" w:rsidRDefault="00401756" w:rsidP="00401756">
      <w:pPr>
        <w:pStyle w:val="EndNoteBibliography"/>
        <w:spacing w:after="0"/>
        <w:ind w:left="720" w:hanging="720"/>
      </w:pPr>
      <w:r w:rsidRPr="00401756">
        <w:lastRenderedPageBreak/>
        <w:t>35.</w:t>
      </w:r>
      <w:r w:rsidRPr="00401756">
        <w:tab/>
        <w:t xml:space="preserve">Kurth, L.M., et al., </w:t>
      </w:r>
      <w:r w:rsidRPr="00401756">
        <w:rPr>
          <w:i/>
        </w:rPr>
        <w:t>Atmospheric particulate matter size distribution and concentration in West Virginia coal mining and non-mining areas.</w:t>
      </w:r>
      <w:r w:rsidRPr="00401756">
        <w:t xml:space="preserve"> Journal of exposure science &amp; environmental epidemiology, 2014. </w:t>
      </w:r>
      <w:r w:rsidRPr="00401756">
        <w:rPr>
          <w:b/>
        </w:rPr>
        <w:t>24</w:t>
      </w:r>
      <w:r w:rsidRPr="00401756">
        <w:t>(4): p. 405-411.</w:t>
      </w:r>
    </w:p>
    <w:p w14:paraId="4FBA3EC0" w14:textId="77777777" w:rsidR="00401756" w:rsidRPr="00401756" w:rsidRDefault="00401756" w:rsidP="00401756">
      <w:pPr>
        <w:pStyle w:val="EndNoteBibliography"/>
        <w:spacing w:after="0"/>
        <w:ind w:left="720" w:hanging="720"/>
      </w:pPr>
      <w:r w:rsidRPr="00401756">
        <w:t>36.</w:t>
      </w:r>
      <w:r w:rsidRPr="00401756">
        <w:tab/>
        <w:t xml:space="preserve">Pearson, K., </w:t>
      </w:r>
      <w:r w:rsidRPr="00401756">
        <w:rPr>
          <w:i/>
        </w:rPr>
        <w:t>Notes on Regression and Inheritance in the Case of Two Parents Proceedings of the Royal Society of London, 58, 240-242</w:t>
      </w:r>
      <w:r w:rsidRPr="00401756">
        <w:t>. 1895, ed.</w:t>
      </w:r>
    </w:p>
    <w:p w14:paraId="5E3F3DFF" w14:textId="77777777" w:rsidR="00401756" w:rsidRPr="00401756" w:rsidRDefault="00401756" w:rsidP="00401756">
      <w:pPr>
        <w:pStyle w:val="EndNoteBibliography"/>
        <w:spacing w:after="0"/>
        <w:ind w:left="720" w:hanging="720"/>
      </w:pPr>
      <w:r w:rsidRPr="00401756">
        <w:t>37.</w:t>
      </w:r>
      <w:r w:rsidRPr="00401756">
        <w:tab/>
        <w:t xml:space="preserve">Benesty, J., et al., </w:t>
      </w:r>
      <w:r w:rsidRPr="00401756">
        <w:rPr>
          <w:i/>
        </w:rPr>
        <w:t>Pearson correlation coefficient</w:t>
      </w:r>
      <w:r w:rsidRPr="00401756">
        <w:t xml:space="preserve">, in </w:t>
      </w:r>
      <w:r w:rsidRPr="00401756">
        <w:rPr>
          <w:i/>
        </w:rPr>
        <w:t>Noise reduction in speech processing</w:t>
      </w:r>
      <w:r w:rsidRPr="00401756">
        <w:t>. 2009, Springer. p. 1-4.</w:t>
      </w:r>
    </w:p>
    <w:p w14:paraId="44DB420F" w14:textId="77777777" w:rsidR="00401756" w:rsidRPr="00401756" w:rsidRDefault="00401756" w:rsidP="00401756">
      <w:pPr>
        <w:pStyle w:val="EndNoteBibliography"/>
        <w:spacing w:after="0"/>
        <w:ind w:left="720" w:hanging="720"/>
      </w:pPr>
      <w:r w:rsidRPr="00401756">
        <w:t>38.</w:t>
      </w:r>
      <w:r w:rsidRPr="00401756">
        <w:tab/>
        <w:t xml:space="preserve">Ji, Z., et al., </w:t>
      </w:r>
      <w:r w:rsidRPr="00401756">
        <w:rPr>
          <w:i/>
        </w:rPr>
        <w:t>Experimental investigations on a cyclone separator performance at an extremely low particle concentration.</w:t>
      </w:r>
      <w:r w:rsidRPr="00401756">
        <w:t xml:space="preserve"> Powder Technology, 2009. </w:t>
      </w:r>
      <w:r w:rsidRPr="00401756">
        <w:rPr>
          <w:b/>
        </w:rPr>
        <w:t>191</w:t>
      </w:r>
      <w:r w:rsidRPr="00401756">
        <w:t>(3): p. 254-259.</w:t>
      </w:r>
    </w:p>
    <w:p w14:paraId="5B117233" w14:textId="77777777" w:rsidR="00401756" w:rsidRPr="00401756" w:rsidRDefault="00401756" w:rsidP="00401756">
      <w:pPr>
        <w:pStyle w:val="EndNoteBibliography"/>
        <w:spacing w:after="0"/>
        <w:ind w:left="720" w:hanging="720"/>
      </w:pPr>
      <w:r w:rsidRPr="00401756">
        <w:t>39.</w:t>
      </w:r>
      <w:r w:rsidRPr="00401756">
        <w:tab/>
        <w:t xml:space="preserve">Ter Linden, A., </w:t>
      </w:r>
      <w:r w:rsidRPr="00401756">
        <w:rPr>
          <w:i/>
        </w:rPr>
        <w:t>Investigations into cyclone dust collectors.</w:t>
      </w:r>
      <w:r w:rsidRPr="00401756">
        <w:t xml:space="preserve"> Proceedings of the Institution of Mechanical Engineers, 1949. </w:t>
      </w:r>
      <w:r w:rsidRPr="00401756">
        <w:rPr>
          <w:b/>
        </w:rPr>
        <w:t>160</w:t>
      </w:r>
      <w:r w:rsidRPr="00401756">
        <w:t>(1): p. 233-251.</w:t>
      </w:r>
    </w:p>
    <w:p w14:paraId="6BB2D49A" w14:textId="77777777" w:rsidR="00401756" w:rsidRPr="00401756" w:rsidRDefault="00401756" w:rsidP="00401756">
      <w:pPr>
        <w:pStyle w:val="EndNoteBibliography"/>
        <w:ind w:left="720" w:hanging="720"/>
      </w:pPr>
      <w:r w:rsidRPr="00401756">
        <w:t>40.</w:t>
      </w:r>
      <w:r w:rsidRPr="00401756">
        <w:tab/>
        <w:t xml:space="preserve">Mothe, H. and F. Loffler, </w:t>
      </w:r>
      <w:r w:rsidRPr="00401756">
        <w:rPr>
          <w:i/>
        </w:rPr>
        <w:t>Prediction of Particle Removal in Cyclone Separator.</w:t>
      </w:r>
      <w:r w:rsidRPr="00401756">
        <w:t xml:space="preserve"> Int. Chem. Eng, 1988. </w:t>
      </w:r>
      <w:r w:rsidRPr="00401756">
        <w:rPr>
          <w:b/>
        </w:rPr>
        <w:t>28</w:t>
      </w:r>
      <w:r w:rsidRPr="00401756">
        <w:t>: p. 231-240.</w:t>
      </w:r>
    </w:p>
    <w:p w14:paraId="4EF61E6C" w14:textId="44D0A833" w:rsidR="00745E68" w:rsidRDefault="00627C04" w:rsidP="00401756">
      <w:pPr>
        <w:rPr>
          <w:rtl/>
          <w:lang w:bidi="fa-IR"/>
        </w:rPr>
      </w:pPr>
      <w:r>
        <w:rPr>
          <w:lang w:bidi="fa-IR"/>
        </w:rPr>
        <w:fldChar w:fldCharType="end"/>
      </w:r>
    </w:p>
    <w:sectPr w:rsidR="00745E68">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Kiani, Ali (Energy, Newcastle)" w:date="2021-04-06T08:59:00Z" w:initials="KA(N">
    <w:p w14:paraId="49E31B2A" w14:textId="54A710DB" w:rsidR="00A40E91" w:rsidRDefault="00A40E91">
      <w:pPr>
        <w:pStyle w:val="CommentText"/>
      </w:pPr>
      <w:r>
        <w:rPr>
          <w:rStyle w:val="CommentReference"/>
        </w:rPr>
        <w:annotationRef/>
      </w:r>
      <w:r>
        <w:t xml:space="preserve">I think at the end, it would be very useful to report the findings (as single numbers) for each contactor at the optimum liquid and gas rate, just for comparison. </w:t>
      </w:r>
    </w:p>
  </w:comment>
  <w:comment w:id="3" w:author="Feron, Paul (Energy, Newcastle)" w:date="2021-04-06T21:43:00Z" w:initials="fer192">
    <w:p w14:paraId="58678E18" w14:textId="1C6FCE3D" w:rsidR="00A40E91" w:rsidRDefault="00A40E91">
      <w:pPr>
        <w:pStyle w:val="CommentText"/>
      </w:pPr>
      <w:r>
        <w:rPr>
          <w:rStyle w:val="CommentReference"/>
        </w:rPr>
        <w:annotationRef/>
      </w:r>
      <w:r>
        <w:t xml:space="preserve">I do not think this is correct. Need to get some references to illustrate the </w:t>
      </w:r>
    </w:p>
  </w:comment>
  <w:comment w:id="4" w:author="Pourkhesalian, Ali (Energy, Newcastle)" w:date="2021-06-07T14:40:00Z" w:initials="PA(N">
    <w:p w14:paraId="4D6232C4" w14:textId="763C141B" w:rsidR="00A40E91" w:rsidRDefault="00A40E91">
      <w:pPr>
        <w:pStyle w:val="CommentText"/>
      </w:pPr>
      <w:r>
        <w:rPr>
          <w:rStyle w:val="CommentReference"/>
        </w:rPr>
        <w:annotationRef/>
      </w:r>
      <w:r>
        <w:t xml:space="preserve">Where pressure drop of a solvent is low it mainly escapes the system as vapour however in our case as the solvent does not have vapour pressure the main cause of loss is the emissions of the droplets </w:t>
      </w:r>
    </w:p>
  </w:comment>
  <w:comment w:id="5" w:author="Feron, Paul (Energy, Newcastle)" w:date="2021-04-06T21:38:00Z" w:initials="fer192">
    <w:p w14:paraId="47B6B076" w14:textId="27DDE39A" w:rsidR="00A40E91" w:rsidRDefault="00A40E91">
      <w:pPr>
        <w:pStyle w:val="CommentText"/>
      </w:pPr>
      <w:r>
        <w:rPr>
          <w:rStyle w:val="CommentReference"/>
        </w:rPr>
        <w:annotationRef/>
      </w:r>
      <w:r>
        <w:t>This needs some references to support the statement.</w:t>
      </w:r>
    </w:p>
  </w:comment>
  <w:comment w:id="6" w:author="Kiani, Ali (Energy, Newcastle)" w:date="2021-04-06T08:35:00Z" w:initials="KA(N">
    <w:p w14:paraId="7541DF48" w14:textId="25A4C721" w:rsidR="00A40E91" w:rsidRDefault="00A40E91">
      <w:pPr>
        <w:pStyle w:val="CommentText"/>
      </w:pPr>
      <w:r>
        <w:rPr>
          <w:rStyle w:val="CommentReference"/>
        </w:rPr>
        <w:annotationRef/>
      </w:r>
      <w:r>
        <w:t>This is an assumption?</w:t>
      </w:r>
    </w:p>
  </w:comment>
  <w:comment w:id="7" w:author="Pourkhesalian, Ali (Energy, Newcastle)" w:date="2021-06-08T10:26:00Z" w:initials="PA(N">
    <w:p w14:paraId="47E2E5DB" w14:textId="5BCE0CCF" w:rsidR="00A40E91" w:rsidRDefault="00A40E91">
      <w:pPr>
        <w:pStyle w:val="CommentText"/>
      </w:pPr>
      <w:r>
        <w:rPr>
          <w:rStyle w:val="CommentReference"/>
        </w:rPr>
        <w:annotationRef/>
      </w:r>
      <w:r>
        <w:t>No, it’s a fact. Drift particles are of the chemical composition of the solvent. Reference added.</w:t>
      </w:r>
    </w:p>
  </w:comment>
  <w:comment w:id="8" w:author="Feron, Paul (Energy, Newcastle)" w:date="2021-04-12T09:40:00Z" w:initials="fer192">
    <w:p w14:paraId="4DB4A71E" w14:textId="6AB0089C" w:rsidR="00A40E91" w:rsidRDefault="00A40E91">
      <w:pPr>
        <w:pStyle w:val="CommentText"/>
      </w:pPr>
      <w:r>
        <w:rPr>
          <w:rStyle w:val="CommentReference"/>
        </w:rPr>
        <w:annotationRef/>
      </w:r>
      <w:r>
        <w:t xml:space="preserve">Not sure what you are trying to say. Do you anticipate </w:t>
      </w:r>
      <w:proofErr w:type="spellStart"/>
      <w:r>
        <w:t>precipitaton</w:t>
      </w:r>
      <w:proofErr w:type="spellEnd"/>
      <w:r>
        <w:t xml:space="preserve"> first and then carry over?</w:t>
      </w:r>
    </w:p>
  </w:comment>
  <w:comment w:id="9" w:author="Pourkhesalian, Ali (Energy, Newcastle)" w:date="2021-06-08T10:50:00Z" w:initials="PA(N">
    <w:p w14:paraId="27DDABA9" w14:textId="52586BE1" w:rsidR="00A40E91" w:rsidRDefault="00A40E91">
      <w:pPr>
        <w:pStyle w:val="CommentText"/>
      </w:pPr>
      <w:r>
        <w:rPr>
          <w:rStyle w:val="CommentReference"/>
        </w:rPr>
        <w:annotationRef/>
      </w:r>
      <w:r>
        <w:t xml:space="preserve">No, water content of a droplet can be evaporated in a dry atmosphere leaving a smaller and more concentrated particle which may be </w:t>
      </w:r>
      <w:proofErr w:type="spellStart"/>
      <w:r>
        <w:t>airbore</w:t>
      </w:r>
      <w:proofErr w:type="spellEnd"/>
      <w:r>
        <w:t>.</w:t>
      </w:r>
    </w:p>
  </w:comment>
  <w:comment w:id="10" w:author="Pourkhesalian, Ali (Energy, Newcastle)" w:date="2021-06-08T10:50:00Z" w:initials="PA(N">
    <w:p w14:paraId="7713C572" w14:textId="4C8A8EA4" w:rsidR="00A40E91" w:rsidRDefault="00A40E91">
      <w:pPr>
        <w:pStyle w:val="CommentText"/>
      </w:pPr>
      <w:r>
        <w:rPr>
          <w:rStyle w:val="CommentReference"/>
        </w:rPr>
        <w:annotationRef/>
      </w:r>
    </w:p>
  </w:comment>
  <w:comment w:id="13" w:author="Feron, Paul (Energy, Newcastle)" w:date="2021-04-12T09:58:00Z" w:initials="fer192">
    <w:p w14:paraId="1FE77BB0" w14:textId="77777777" w:rsidR="00A40E91" w:rsidRDefault="00A40E91">
      <w:pPr>
        <w:pStyle w:val="CommentText"/>
      </w:pPr>
      <w:r>
        <w:rPr>
          <w:rStyle w:val="CommentReference"/>
        </w:rPr>
        <w:annotationRef/>
      </w:r>
      <w:r>
        <w:t>We need more information here on the instruments: operating principles, ranges, measurement errors, etc. This can be presented in a tabular summary.</w:t>
      </w:r>
    </w:p>
    <w:p w14:paraId="22195C7D" w14:textId="5348308A" w:rsidR="00A40E91" w:rsidRDefault="00A40E91">
      <w:pPr>
        <w:pStyle w:val="CommentText"/>
      </w:pPr>
      <w:r>
        <w:t>The methodology should also describe the data analysis methods used.</w:t>
      </w:r>
    </w:p>
  </w:comment>
  <w:comment w:id="18" w:author="Kiani, Ali (Energy, Newcastle)" w:date="2021-04-06T08:39:00Z" w:initials="KA(N">
    <w:p w14:paraId="19511C1F" w14:textId="340620CC" w:rsidR="00A40E91" w:rsidRDefault="00A40E91">
      <w:pPr>
        <w:pStyle w:val="CommentText"/>
      </w:pPr>
      <w:r>
        <w:rPr>
          <w:rStyle w:val="CommentReference"/>
        </w:rPr>
        <w:annotationRef/>
      </w:r>
      <w:r>
        <w:t>Is it a common term?</w:t>
      </w:r>
    </w:p>
  </w:comment>
  <w:comment w:id="19" w:author="Pourkhesalian, Ali (Energy, Newcastle)" w:date="2021-06-10T09:20:00Z" w:initials="PA(N">
    <w:p w14:paraId="1427149F" w14:textId="43AE601D" w:rsidR="00A40E91" w:rsidRDefault="00A40E91">
      <w:pPr>
        <w:pStyle w:val="CommentText"/>
      </w:pPr>
      <w:r>
        <w:rPr>
          <w:rStyle w:val="CommentReference"/>
        </w:rPr>
        <w:annotationRef/>
      </w:r>
      <w:r>
        <w:t xml:space="preserve">Yes, particulate matter is the technical term to address all solid </w:t>
      </w:r>
      <w:proofErr w:type="spellStart"/>
      <w:r>
        <w:t>pariticles</w:t>
      </w:r>
      <w:proofErr w:type="spellEnd"/>
      <w:r>
        <w:t xml:space="preserve"> and liquid droplets small enough to </w:t>
      </w:r>
      <w:proofErr w:type="spellStart"/>
      <w:r>
        <w:t>suspendednin</w:t>
      </w:r>
      <w:proofErr w:type="spellEnd"/>
      <w:r>
        <w:t xml:space="preserve"> the air</w:t>
      </w:r>
    </w:p>
  </w:comment>
  <w:comment w:id="20" w:author="Pourkhesalian, Ali (Energy, Newcastle)" w:date="2021-06-10T09:22:00Z" w:initials="PA(N">
    <w:p w14:paraId="13AA100E" w14:textId="7E36A28D" w:rsidR="00A40E91" w:rsidRDefault="00A40E91">
      <w:pPr>
        <w:pStyle w:val="CommentText"/>
      </w:pPr>
      <w:r>
        <w:rPr>
          <w:rStyle w:val="CommentReference"/>
        </w:rPr>
        <w:annotationRef/>
      </w:r>
    </w:p>
  </w:comment>
  <w:comment w:id="22" w:author="Feron, Paul (Energy, Newcastle)" w:date="2021-04-12T10:01:00Z" w:initials="fer192">
    <w:p w14:paraId="6021B2DC" w14:textId="59C9B124" w:rsidR="00A40E91" w:rsidRDefault="00A40E91">
      <w:pPr>
        <w:pStyle w:val="CommentText"/>
      </w:pPr>
      <w:r>
        <w:rPr>
          <w:rStyle w:val="CommentReference"/>
        </w:rPr>
        <w:annotationRef/>
      </w:r>
      <w:r>
        <w:t>Best to have a section with an overview of gas/liquid contactors evaluated before we go to the results.</w:t>
      </w:r>
    </w:p>
  </w:comment>
  <w:comment w:id="23" w:author="Pourkhesalian, Ali (Energy, Newcastle)" w:date="2021-06-10T09:20:00Z" w:initials="PA(N">
    <w:p w14:paraId="3173D914" w14:textId="2BE8919E" w:rsidR="00A40E91" w:rsidRDefault="00A40E91">
      <w:pPr>
        <w:pStyle w:val="CommentText"/>
      </w:pPr>
      <w:r>
        <w:rPr>
          <w:rStyle w:val="CommentReference"/>
        </w:rPr>
        <w:annotationRef/>
      </w:r>
      <w:r>
        <w:t>I will include more in the Methodology section</w:t>
      </w:r>
    </w:p>
  </w:comment>
  <w:comment w:id="26" w:author="Kiani, Ali (Energy, Newcastle)" w:date="2021-04-06T08:45:00Z" w:initials="KA(N">
    <w:p w14:paraId="2A707924" w14:textId="3CD3A2BA" w:rsidR="00A40E91" w:rsidRDefault="00A40E91">
      <w:pPr>
        <w:pStyle w:val="CommentText"/>
      </w:pPr>
      <w:r>
        <w:rPr>
          <w:rStyle w:val="CommentReference"/>
        </w:rPr>
        <w:annotationRef/>
      </w:r>
      <w:r>
        <w:t>The velocities in the X-axis do not seem right to me. Better to use the true velocity not the numbers showed by the sensor</w:t>
      </w:r>
    </w:p>
  </w:comment>
  <w:comment w:id="27" w:author="Pourkhesalian, Ali (Energy, Newcastle)" w:date="2021-06-23T14:28:00Z" w:initials="PA(N">
    <w:p w14:paraId="61519988" w14:textId="26E70B00" w:rsidR="00A40E91" w:rsidRDefault="00A40E91">
      <w:pPr>
        <w:pStyle w:val="CommentText"/>
      </w:pPr>
      <w:r>
        <w:rPr>
          <w:rStyle w:val="CommentReference"/>
        </w:rPr>
        <w:annotationRef/>
      </w:r>
      <w:r>
        <w:t>Air flowrate is used instead of velocity</w:t>
      </w:r>
    </w:p>
  </w:comment>
  <w:comment w:id="28" w:author="Pourkhesalian, Ali (Energy, Newcastle)" w:date="2021-06-23T14:28:00Z" w:initials="PA(N">
    <w:p w14:paraId="089DD911" w14:textId="2A9D2164" w:rsidR="00A40E91" w:rsidRDefault="00A40E91">
      <w:pPr>
        <w:pStyle w:val="CommentText"/>
      </w:pPr>
      <w:r>
        <w:rPr>
          <w:rStyle w:val="CommentReference"/>
        </w:rPr>
        <w:annotationRef/>
      </w:r>
    </w:p>
  </w:comment>
  <w:comment w:id="29" w:author="Kiani, Ali (Energy, Newcastle)" w:date="2021-04-06T08:48:00Z" w:initials="KA(N">
    <w:p w14:paraId="2458B3A4" w14:textId="09B55E59" w:rsidR="00A40E91" w:rsidRDefault="00A40E91">
      <w:pPr>
        <w:pStyle w:val="CommentText"/>
      </w:pPr>
      <w:r>
        <w:rPr>
          <w:rStyle w:val="CommentReference"/>
        </w:rPr>
        <w:annotationRef/>
      </w:r>
      <w:r>
        <w:t>But at the same time at higher velocities, more particles will escape? Maybe we need to mention that the effect of cyclone is more dominant??</w:t>
      </w:r>
    </w:p>
  </w:comment>
  <w:comment w:id="30" w:author="Pourkhesalian, Ali (Energy, Newcastle)" w:date="2021-06-29T11:27:00Z" w:initials="PA(N">
    <w:p w14:paraId="6FDBBCBA" w14:textId="391000F6" w:rsidR="00A40E91" w:rsidRDefault="00A40E91">
      <w:pPr>
        <w:pStyle w:val="CommentText"/>
      </w:pPr>
      <w:r>
        <w:rPr>
          <w:rStyle w:val="CommentReference"/>
        </w:rPr>
        <w:annotationRef/>
      </w:r>
      <w:r>
        <w:t xml:space="preserve">PM10 is the concentration of particles smaller than 10 microns in one cubic meter. It doesn’t include the rate. The figure shows the concentration of particles is less but since more air is blown out of the system, it may result in more drift. </w:t>
      </w:r>
    </w:p>
  </w:comment>
  <w:comment w:id="31" w:author="Kiani, Ali (Energy, Newcastle)" w:date="2021-04-06T08:46:00Z" w:initials="KA(N">
    <w:p w14:paraId="1E168C12" w14:textId="379407C8" w:rsidR="00A40E91" w:rsidRDefault="00A40E91">
      <w:pPr>
        <w:pStyle w:val="CommentText"/>
      </w:pPr>
      <w:r>
        <w:rPr>
          <w:rStyle w:val="CommentReference"/>
        </w:rPr>
        <w:annotationRef/>
      </w:r>
      <w:r>
        <w:t>Effectively?</w:t>
      </w:r>
    </w:p>
  </w:comment>
  <w:comment w:id="32" w:author="Feron, Paul (Energy, Newcastle)" w:date="2021-04-12T15:07:00Z" w:initials="fer192">
    <w:p w14:paraId="7832B38E" w14:textId="22F5F5DB" w:rsidR="00A40E91" w:rsidRDefault="00A40E91">
      <w:pPr>
        <w:pStyle w:val="CommentText"/>
      </w:pPr>
      <w:r>
        <w:rPr>
          <w:rStyle w:val="CommentReference"/>
        </w:rPr>
        <w:annotationRef/>
      </w:r>
      <w:proofErr w:type="gramStart"/>
      <w:r>
        <w:t>So</w:t>
      </w:r>
      <w:proofErr w:type="gramEnd"/>
      <w:r>
        <w:t xml:space="preserve"> we are actually evaluating the effectiveness of the cyclone rather than the emission </w:t>
      </w:r>
      <w:proofErr w:type="spellStart"/>
      <w:r>
        <w:t>charactistics</w:t>
      </w:r>
      <w:proofErr w:type="spellEnd"/>
      <w:r>
        <w:t xml:space="preserve"> of the RLS.</w:t>
      </w:r>
    </w:p>
  </w:comment>
  <w:comment w:id="33" w:author="Kiani, Ali (Energy, Newcastle)" w:date="2021-04-06T08:46:00Z" w:initials="KA(N">
    <w:p w14:paraId="44FB62D1" w14:textId="5FE79D92" w:rsidR="00A40E91" w:rsidRDefault="00A40E91">
      <w:pPr>
        <w:pStyle w:val="CommentText"/>
      </w:pPr>
      <w:r>
        <w:rPr>
          <w:rStyle w:val="CommentReference"/>
        </w:rPr>
        <w:annotationRef/>
      </w:r>
      <w:proofErr w:type="gramStart"/>
      <w:r>
        <w:t>Again</w:t>
      </w:r>
      <w:proofErr w:type="gramEnd"/>
      <w:r>
        <w:t xml:space="preserve"> air velocity needs to be changed</w:t>
      </w:r>
    </w:p>
  </w:comment>
  <w:comment w:id="34" w:author="Kiani, Ali (Energy, Newcastle)" w:date="2021-04-06T08:50:00Z" w:initials="KA(N">
    <w:p w14:paraId="254429A6" w14:textId="198327CA" w:rsidR="00A40E91" w:rsidRDefault="00A40E91">
      <w:pPr>
        <w:pStyle w:val="CommentText"/>
      </w:pPr>
      <w:r>
        <w:rPr>
          <w:rStyle w:val="CommentReference"/>
        </w:rPr>
        <w:annotationRef/>
      </w:r>
      <w:r>
        <w:t>Then as I mentioned above, maybe we can remove some of the variable like humidity or temperature if we are not looking at any effects of those</w:t>
      </w:r>
    </w:p>
  </w:comment>
  <w:comment w:id="35" w:author="Pourkhesalian, Ali (Energy, Newcastle)" w:date="2021-06-29T11:33:00Z" w:initials="PA(N">
    <w:p w14:paraId="08135675" w14:textId="308EAF56" w:rsidR="00A40E91" w:rsidRDefault="00A40E91">
      <w:pPr>
        <w:pStyle w:val="CommentText"/>
      </w:pPr>
      <w:r>
        <w:rPr>
          <w:rStyle w:val="CommentReference"/>
        </w:rPr>
        <w:annotationRef/>
      </w:r>
      <w:r>
        <w:t>I will remove this</w:t>
      </w:r>
    </w:p>
  </w:comment>
  <w:comment w:id="36" w:author="Pourkhesalian, Ali (Energy, Newcastle)" w:date="2021-06-29T11:33:00Z" w:initials="PA(N">
    <w:p w14:paraId="6CE95639" w14:textId="4E9DBCB2" w:rsidR="00A40E91" w:rsidRDefault="00A40E91">
      <w:pPr>
        <w:pStyle w:val="CommentText"/>
      </w:pPr>
      <w:r>
        <w:rPr>
          <w:rStyle w:val="CommentReference"/>
        </w:rPr>
        <w:annotationRef/>
      </w:r>
    </w:p>
  </w:comment>
  <w:comment w:id="38" w:author="Feron, Paul (Energy, Newcastle)" w:date="2021-04-12T15:10:00Z" w:initials="fer192">
    <w:p w14:paraId="50E588E2" w14:textId="182A2B22" w:rsidR="00A40E91" w:rsidRDefault="00A40E91">
      <w:pPr>
        <w:pStyle w:val="CommentText"/>
      </w:pPr>
      <w:r>
        <w:rPr>
          <w:rStyle w:val="CommentReference"/>
        </w:rPr>
        <w:annotationRef/>
      </w:r>
      <w:r>
        <w:t>A cooling tower always operates as a gas/liquid contactor.</w:t>
      </w:r>
    </w:p>
  </w:comment>
  <w:comment w:id="39" w:author="Pourkhesalian, Ali (Energy, Newcastle)" w:date="2021-06-30T09:54:00Z" w:initials="PA(N">
    <w:p w14:paraId="6A7525FE" w14:textId="3C650783" w:rsidR="00A40E91" w:rsidRDefault="00A40E91">
      <w:pPr>
        <w:pStyle w:val="CommentText"/>
      </w:pPr>
      <w:r>
        <w:rPr>
          <w:rStyle w:val="CommentReference"/>
        </w:rPr>
        <w:annotationRef/>
      </w:r>
      <w:r>
        <w:t xml:space="preserve">You are right; </w:t>
      </w:r>
      <w:proofErr w:type="gramStart"/>
      <w:r>
        <w:t>however</w:t>
      </w:r>
      <w:proofErr w:type="gramEnd"/>
      <w:r>
        <w:t xml:space="preserve"> its application is now altered and instead of heat it is to transfer mass</w:t>
      </w:r>
    </w:p>
  </w:comment>
  <w:comment w:id="40" w:author="Feron, Paul (Energy, Newcastle)" w:date="2021-04-12T15:52:00Z" w:initials="fer192">
    <w:p w14:paraId="2D20DB53" w14:textId="0AD9E7AB" w:rsidR="00A40E91" w:rsidRDefault="00A40E91">
      <w:pPr>
        <w:pStyle w:val="CommentText"/>
      </w:pPr>
      <w:r>
        <w:rPr>
          <w:rStyle w:val="CommentReference"/>
        </w:rPr>
        <w:annotationRef/>
      </w:r>
      <w:r>
        <w:t>The interpretation of this figure is where the added value of the analysis would be. I am not able to make any sense of this.</w:t>
      </w:r>
    </w:p>
  </w:comment>
  <w:comment w:id="41" w:author="Pourkhesalian, Ali (Energy, Newcastle)" w:date="2021-06-30T10:06:00Z" w:initials="PA(N">
    <w:p w14:paraId="542A7A56" w14:textId="37C6CAFB" w:rsidR="00A40E91" w:rsidRDefault="00A40E91">
      <w:pPr>
        <w:pStyle w:val="CommentText"/>
      </w:pPr>
      <w:r>
        <w:rPr>
          <w:rStyle w:val="CommentReference"/>
        </w:rPr>
        <w:annotationRef/>
      </w:r>
      <w:r>
        <w:t xml:space="preserve">The graph is moved to the appendix section. It is used for the exploratory analysis of the data to get a sense of which variable is potentially correlated to another variable. </w:t>
      </w:r>
    </w:p>
  </w:comment>
  <w:comment w:id="42" w:author="Feron, Paul (Energy, Newcastle)" w:date="2021-04-12T15:15:00Z" w:initials="fer192">
    <w:p w14:paraId="746D1A62" w14:textId="58DB79DE" w:rsidR="00A40E91" w:rsidRDefault="00A40E91">
      <w:pPr>
        <w:pStyle w:val="CommentText"/>
      </w:pPr>
      <w:r>
        <w:rPr>
          <w:rStyle w:val="CommentReference"/>
        </w:rPr>
        <w:annotationRef/>
      </w:r>
      <w:r>
        <w:t>Photographs of the three types would be helpful here.</w:t>
      </w:r>
    </w:p>
  </w:comment>
  <w:comment w:id="43" w:author="Kiani, Ali (Energy, Newcastle)" w:date="2021-04-06T08:58:00Z" w:initials="KA(N">
    <w:p w14:paraId="49E26FCF" w14:textId="6AC2AFE7" w:rsidR="00A40E91" w:rsidRDefault="00A40E91">
      <w:pPr>
        <w:pStyle w:val="CommentText"/>
      </w:pPr>
      <w:r>
        <w:rPr>
          <w:rStyle w:val="CommentReference"/>
        </w:rPr>
        <w:annotationRef/>
      </w:r>
      <w:r>
        <w:t>Interesting. Can we explain why?</w:t>
      </w:r>
    </w:p>
  </w:comment>
  <w:comment w:id="44" w:author="Feron, Paul (Energy, Newcastle)" w:date="2021-04-12T15:50:00Z" w:initials="fer192">
    <w:p w14:paraId="685A3799" w14:textId="3E71C1B4" w:rsidR="00A40E91" w:rsidRDefault="00A40E91">
      <w:pPr>
        <w:pStyle w:val="CommentText"/>
      </w:pPr>
      <w:r>
        <w:rPr>
          <w:rStyle w:val="CommentReference"/>
        </w:rPr>
        <w:annotationRef/>
      </w:r>
      <w:r>
        <w:t>Indeed. Can we link this with pressure drop or mass transfer?</w:t>
      </w:r>
    </w:p>
  </w:comment>
  <w:comment w:id="46" w:author="Kiani, Ali (Energy, Newcastle)" w:date="2021-04-06T09:03:00Z" w:initials="KA(N">
    <w:p w14:paraId="09403A0D" w14:textId="31723BCC" w:rsidR="00A40E91" w:rsidRDefault="00A40E91">
      <w:pPr>
        <w:pStyle w:val="CommentText"/>
      </w:pPr>
      <w:r>
        <w:rPr>
          <w:rStyle w:val="CommentReference"/>
        </w:rPr>
        <w:annotationRef/>
      </w:r>
      <w:r>
        <w:t xml:space="preserve">We </w:t>
      </w:r>
      <w:proofErr w:type="gramStart"/>
      <w:r>
        <w:t>have to</w:t>
      </w:r>
      <w:proofErr w:type="gramEnd"/>
      <w:r>
        <w:t xml:space="preserve"> look at the pressure drops in both filling to see how they differ. This maybe explain this we saw here….</w:t>
      </w:r>
    </w:p>
  </w:comment>
  <w:comment w:id="47" w:author="Pourkhesalian, Ali (Energy, Newcastle)" w:date="2021-06-30T14:09:00Z" w:initials="PA(N">
    <w:p w14:paraId="7FFCAE34" w14:textId="6310DC9F" w:rsidR="00FE05E7" w:rsidRDefault="00FE05E7">
      <w:pPr>
        <w:pStyle w:val="CommentText"/>
      </w:pPr>
      <w:r>
        <w:rPr>
          <w:rStyle w:val="CommentReference"/>
        </w:rPr>
        <w:annotationRef/>
      </w:r>
      <w:r>
        <w:t xml:space="preserve">I added figure 6, where </w:t>
      </w:r>
      <w:proofErr w:type="spellStart"/>
      <w:r>
        <w:t>dp</w:t>
      </w:r>
      <w:proofErr w:type="spellEnd"/>
      <w:r>
        <w:t xml:space="preserve"> for the fill blocks are compared</w:t>
      </w:r>
    </w:p>
  </w:comment>
  <w:comment w:id="49" w:author="Kiani, Ali (Energy, Newcastle)" w:date="2021-04-06T09:02:00Z" w:initials="KA(N">
    <w:p w14:paraId="283E7375" w14:textId="014E4CB2" w:rsidR="00A40E91" w:rsidRDefault="00A40E91">
      <w:pPr>
        <w:pStyle w:val="CommentText"/>
      </w:pPr>
      <w:r>
        <w:rPr>
          <w:rStyle w:val="CommentReference"/>
        </w:rPr>
        <w:annotationRef/>
      </w:r>
      <w:r>
        <w:t>Velocity needs to be true ones…and maybe in (m3</w:t>
      </w:r>
      <w:proofErr w:type="gramStart"/>
      <w:r>
        <w:t>/(</w:t>
      </w:r>
      <w:proofErr w:type="gramEnd"/>
      <w:r>
        <w:t>m2.s). need to be applied to all figures…</w:t>
      </w:r>
    </w:p>
  </w:comment>
  <w:comment w:id="50" w:author="Feron, Paul (Energy, Newcastle)" w:date="2021-04-12T14:48:00Z" w:initials="fer192">
    <w:p w14:paraId="653AFC1F" w14:textId="66428268" w:rsidR="00A40E91" w:rsidRDefault="00A40E91">
      <w:pPr>
        <w:pStyle w:val="CommentText"/>
      </w:pPr>
      <w:r>
        <w:rPr>
          <w:rStyle w:val="CommentReference"/>
        </w:rPr>
        <w:annotationRef/>
      </w:r>
      <w:proofErr w:type="gramStart"/>
      <w:r>
        <w:t>Indeed</w:t>
      </w:r>
      <w:proofErr w:type="gramEnd"/>
      <w:r>
        <w:t xml:space="preserve"> they do not make sense to me.</w:t>
      </w:r>
    </w:p>
  </w:comment>
  <w:comment w:id="51" w:author="Kiani, Ali (Energy, Newcastle)" w:date="2021-04-06T09:10:00Z" w:initials="KA(N">
    <w:p w14:paraId="19982639" w14:textId="4A07D356" w:rsidR="00A40E91" w:rsidRDefault="00A40E91">
      <w:pPr>
        <w:pStyle w:val="CommentText"/>
      </w:pPr>
      <w:r>
        <w:rPr>
          <w:rStyle w:val="CommentReference"/>
        </w:rPr>
        <w:annotationRef/>
      </w:r>
      <w:r>
        <w:t xml:space="preserve">And then why it is decreasing with air velocity? For RLS we said this is because of cyclone effect?? </w:t>
      </w:r>
    </w:p>
  </w:comment>
  <w:comment w:id="53" w:author="Kiani, Ali (Energy, Newcastle)" w:date="2021-04-06T09:19:00Z" w:initials="KA(N">
    <w:p w14:paraId="2132C960" w14:textId="75CFDF69" w:rsidR="00A40E91" w:rsidRDefault="00A40E91">
      <w:pPr>
        <w:pStyle w:val="CommentText"/>
      </w:pPr>
      <w:r>
        <w:rPr>
          <w:rStyle w:val="CommentReference"/>
        </w:rPr>
        <w:annotationRef/>
      </w:r>
      <w:r>
        <w:t xml:space="preserve">X axis better to be per </w:t>
      </w:r>
      <w:proofErr w:type="spellStart"/>
      <w:r>
        <w:t>usint</w:t>
      </w:r>
      <w:proofErr w:type="spellEnd"/>
      <w:r>
        <w:t xml:space="preserve"> of inlet area</w:t>
      </w:r>
    </w:p>
  </w:comment>
  <w:comment w:id="55" w:author="Kiani, Ali (Energy, Newcastle)" w:date="2021-04-06T09:20:00Z" w:initials="KA(N">
    <w:p w14:paraId="42BAB2AF" w14:textId="02ADEC30" w:rsidR="00A40E91" w:rsidRDefault="00A40E91">
      <w:pPr>
        <w:pStyle w:val="CommentText"/>
      </w:pPr>
      <w:r>
        <w:rPr>
          <w:rStyle w:val="CommentReference"/>
        </w:rPr>
        <w:annotationRef/>
      </w:r>
      <w:r>
        <w:t xml:space="preserve">Unless we </w:t>
      </w:r>
      <w:proofErr w:type="spellStart"/>
      <w:r>
        <w:t>refere</w:t>
      </w:r>
      <w:proofErr w:type="spellEnd"/>
      <w:r>
        <w:t xml:space="preserve"> to this later to justify some other trends, I do not think this would be relevant here…</w:t>
      </w:r>
    </w:p>
  </w:comment>
  <w:comment w:id="56" w:author="Kiani, Ali (Energy, Newcastle)" w:date="2021-04-06T09:21:00Z" w:initials="KA(N">
    <w:p w14:paraId="654A9A64" w14:textId="68BBFADE" w:rsidR="00A40E91" w:rsidRDefault="00A40E91">
      <w:pPr>
        <w:pStyle w:val="CommentText"/>
      </w:pPr>
      <w:r>
        <w:rPr>
          <w:rStyle w:val="CommentReference"/>
        </w:rPr>
        <w:annotationRef/>
      </w:r>
      <w:r>
        <w:t xml:space="preserve">I think the type of material in </w:t>
      </w:r>
      <w:proofErr w:type="spellStart"/>
      <w:r>
        <w:t>curtin</w:t>
      </w:r>
      <w:proofErr w:type="spellEnd"/>
      <w:r>
        <w:t xml:space="preserve"> packing that to me seemed to be not hydrophilic makes the flow broken on packing surface and so causes more emissions</w:t>
      </w:r>
    </w:p>
  </w:comment>
  <w:comment w:id="57" w:author="Kiani, Ali (Energy, Newcastle)" w:date="2021-04-06T09:23:00Z" w:initials="KA(N">
    <w:p w14:paraId="0E93F330" w14:textId="5CBA2E2C" w:rsidR="00A40E91" w:rsidRDefault="00A40E91">
      <w:pPr>
        <w:pStyle w:val="CommentText"/>
      </w:pPr>
      <w:r>
        <w:rPr>
          <w:rStyle w:val="CommentReference"/>
        </w:rPr>
        <w:annotationRef/>
      </w:r>
      <w:r>
        <w:t>Liquid effects seem to be seen here while for CT it was not clear. We used cyclone there as well…</w:t>
      </w:r>
    </w:p>
  </w:comment>
  <w:comment w:id="58" w:author="Kiani, Ali (Energy, Newcastle)" w:date="2021-04-06T09:25:00Z" w:initials="KA(N">
    <w:p w14:paraId="6D8A2AE5" w14:textId="2A3546CB" w:rsidR="00A40E91" w:rsidRDefault="00A40E91">
      <w:pPr>
        <w:pStyle w:val="CommentText"/>
      </w:pPr>
      <w:r>
        <w:rPr>
          <w:rStyle w:val="CommentReference"/>
        </w:rPr>
        <w:annotationRef/>
      </w:r>
      <w:proofErr w:type="gramStart"/>
      <w:r>
        <w:t>Again</w:t>
      </w:r>
      <w:proofErr w:type="gramEnd"/>
      <w:r>
        <w:t xml:space="preserve"> it might be due to not hydrophilic properties of the </w:t>
      </w:r>
      <w:proofErr w:type="spellStart"/>
      <w:r>
        <w:t>curtin</w:t>
      </w:r>
      <w:proofErr w:type="spellEnd"/>
      <w:r>
        <w:t xml:space="preserve"> packing. That is a good finding I guess</w:t>
      </w:r>
    </w:p>
  </w:comment>
  <w:comment w:id="60" w:author="Kiani, Ali (Energy, Newcastle)" w:date="2021-04-06T09:27:00Z" w:initials="KA(N">
    <w:p w14:paraId="4FE1AE82" w14:textId="6F809422" w:rsidR="00A40E91" w:rsidRDefault="00A40E91">
      <w:pPr>
        <w:pStyle w:val="CommentText"/>
      </w:pPr>
      <w:r>
        <w:rPr>
          <w:rStyle w:val="CommentReference"/>
        </w:rPr>
        <w:annotationRef/>
      </w:r>
      <w:r>
        <w:t xml:space="preserve">Maybe a table showing the results for only the optimum conditions for each contactor would be useful. As discussed before, from solvent loss and environmental points of view. Probably total mass loss </w:t>
      </w:r>
      <w:proofErr w:type="gramStart"/>
      <w:r>
        <w:t>and also</w:t>
      </w:r>
      <w:proofErr w:type="gramEnd"/>
      <w:r>
        <w:t xml:space="preserve"> number and mass of very fine ones that are hazardous for environment</w:t>
      </w:r>
    </w:p>
  </w:comment>
  <w:comment w:id="61" w:author="Feron, Paul (Energy, Newcastle)" w:date="2021-04-12T16:15:00Z" w:initials="fer192">
    <w:p w14:paraId="6168FA33" w14:textId="4E560958" w:rsidR="00A40E91" w:rsidRDefault="00A40E91">
      <w:pPr>
        <w:pStyle w:val="CommentText"/>
      </w:pPr>
      <w:r>
        <w:rPr>
          <w:rStyle w:val="CommentReference"/>
        </w:rPr>
        <w:annotationRef/>
      </w:r>
      <w:r>
        <w:t>It would be interesting to look for correlations of CO2 concentration with time of the day, rather than traffic, which we can only guess. Concentrations as low as 375 ppm seems quite odd, though.</w:t>
      </w:r>
    </w:p>
  </w:comment>
  <w:comment w:id="62" w:author="Kiani, Ali (Energy, Newcastle)" w:date="2021-04-06T13:22:00Z" w:initials="KA(N">
    <w:p w14:paraId="272F9856" w14:textId="77777777" w:rsidR="00A40E91" w:rsidRDefault="00A40E91">
      <w:pPr>
        <w:pStyle w:val="CommentText"/>
      </w:pPr>
      <w:r>
        <w:rPr>
          <w:rStyle w:val="CommentReference"/>
        </w:rPr>
        <w:annotationRef/>
      </w:r>
      <w:r>
        <w:t xml:space="preserve">This explanation doesn’t reason this. Maybe when you have more surface area, the droplet </w:t>
      </w:r>
      <w:proofErr w:type="gramStart"/>
      <w:r>
        <w:t>can  be</w:t>
      </w:r>
      <w:proofErr w:type="gramEnd"/>
      <w:r>
        <w:t xml:space="preserve"> lifted more from liquid film covering the surface of the packings</w:t>
      </w:r>
    </w:p>
    <w:p w14:paraId="31280A6A" w14:textId="582C21C3" w:rsidR="00A40E91" w:rsidRDefault="00A40E91">
      <w:pPr>
        <w:pStyle w:val="CommentText"/>
      </w:pPr>
      <w:r>
        <w:t xml:space="preserve">Also do the distributors used have any </w:t>
      </w:r>
      <w:proofErr w:type="gramStart"/>
      <w:r>
        <w:t>effects?</w:t>
      </w:r>
      <w:proofErr w:type="gramEnd"/>
    </w:p>
  </w:comment>
  <w:comment w:id="63" w:author="Feron, Paul (Energy, Newcastle)" w:date="2021-04-12T16:29:00Z" w:initials="fer192">
    <w:p w14:paraId="4069C4A4" w14:textId="54DD871B" w:rsidR="00A40E91" w:rsidRDefault="00A40E91">
      <w:pPr>
        <w:pStyle w:val="CommentText"/>
      </w:pPr>
      <w:r>
        <w:rPr>
          <w:rStyle w:val="CommentReference"/>
        </w:rPr>
        <w:annotationRef/>
      </w:r>
      <w:r>
        <w:t>I think this should be clearly explained early on, e.g. in the methods section.</w:t>
      </w:r>
    </w:p>
  </w:comment>
  <w:comment w:id="64" w:author="Pourkhesalian, Ali (Energy, Newcastle)" w:date="2021-06-11T11:23:00Z" w:initials="PA(N">
    <w:p w14:paraId="3C2DDEBB" w14:textId="12CEBD47" w:rsidR="00A40E91" w:rsidRDefault="00A40E91">
      <w:pPr>
        <w:pStyle w:val="CommentText"/>
      </w:pPr>
      <w:r>
        <w:rPr>
          <w:rStyle w:val="CommentReference"/>
        </w:rPr>
        <w:annotationRef/>
      </w:r>
      <w:r>
        <w:t>sure</w:t>
      </w:r>
    </w:p>
  </w:comment>
  <w:comment w:id="65" w:author="Pourkhesalian, Ali (Energy, Newcastle)" w:date="2021-06-11T11:24:00Z" w:initials="PA(N">
    <w:p w14:paraId="203FF88E" w14:textId="512F160F" w:rsidR="00A40E91" w:rsidRDefault="00A40E91">
      <w:pPr>
        <w:pStyle w:val="CommentText"/>
      </w:pPr>
      <w:r>
        <w:rPr>
          <w:rStyle w:val="CommentReference"/>
        </w:rPr>
        <w:annotationRef/>
      </w:r>
    </w:p>
  </w:comment>
  <w:comment w:id="68" w:author="Feron, Paul (Energy, Newcastle)" w:date="2021-04-12T16:33:00Z" w:initials="fer192">
    <w:p w14:paraId="51950481" w14:textId="2508795A" w:rsidR="00A40E91" w:rsidRDefault="00A40E91">
      <w:pPr>
        <w:pStyle w:val="CommentText"/>
      </w:pPr>
      <w:r>
        <w:rPr>
          <w:rStyle w:val="CommentReference"/>
        </w:rPr>
        <w:annotationRef/>
      </w:r>
      <w:r>
        <w:t xml:space="preserve">I think </w:t>
      </w:r>
      <w:proofErr w:type="spellStart"/>
      <w:r>
        <w:t>its</w:t>
      </w:r>
      <w:proofErr w:type="spellEnd"/>
      <w:r>
        <w:t xml:space="preserve"> best not to change the horizontal axis between graphs for ease of comparison.</w:t>
      </w:r>
    </w:p>
  </w:comment>
  <w:comment w:id="66" w:author="Pourkhesalian, Ali (Energy, Newcastle)" w:date="2021-06-11T11:24:00Z" w:initials="PA(N">
    <w:p w14:paraId="7DAB9D13" w14:textId="49737CE8" w:rsidR="00A40E91" w:rsidRDefault="00A40E91">
      <w:pPr>
        <w:pStyle w:val="CommentText"/>
      </w:pPr>
      <w:r>
        <w:rPr>
          <w:rStyle w:val="CommentReference"/>
        </w:rPr>
        <w:annotationRef/>
      </w:r>
      <w:r>
        <w:t>Sure, I will reproduce the plots</w:t>
      </w:r>
    </w:p>
  </w:comment>
  <w:comment w:id="67" w:author="Pourkhesalian, Ali (Energy, Newcastle)" w:date="2021-06-11T11:24:00Z" w:initials="PA(N">
    <w:p w14:paraId="6E8BAEEA" w14:textId="7FC230A7" w:rsidR="00A40E91" w:rsidRDefault="00A40E91">
      <w:pPr>
        <w:pStyle w:val="CommentText"/>
      </w:pPr>
      <w:r>
        <w:rPr>
          <w:rStyle w:val="CommentReference"/>
        </w:rPr>
        <w:annotationRef/>
      </w:r>
    </w:p>
  </w:comment>
  <w:comment w:id="69" w:author="Kiani, Ali (Energy, Newcastle)" w:date="2021-04-06T13:28:00Z" w:initials="KA(N">
    <w:p w14:paraId="3534710E" w14:textId="5D23CE9D" w:rsidR="00A40E91" w:rsidRDefault="00A40E91">
      <w:pPr>
        <w:pStyle w:val="CommentText"/>
      </w:pPr>
      <w:r>
        <w:rPr>
          <w:rStyle w:val="CommentReference"/>
        </w:rPr>
        <w:annotationRef/>
      </w:r>
      <w:r>
        <w:t xml:space="preserve">Is it the % of solvent flow </w:t>
      </w:r>
      <w:proofErr w:type="gramStart"/>
      <w:r>
        <w:t>rate ?</w:t>
      </w:r>
      <w:proofErr w:type="gramEnd"/>
    </w:p>
  </w:comment>
  <w:comment w:id="72" w:author="Feron, Paul (Energy, Newcastle)" w:date="2021-04-12T16:38:00Z" w:initials="fer192">
    <w:p w14:paraId="4F76DA78" w14:textId="0790FC98" w:rsidR="00A40E91" w:rsidRDefault="00A40E91">
      <w:pPr>
        <w:pStyle w:val="CommentText"/>
      </w:pPr>
      <w:r>
        <w:rPr>
          <w:rStyle w:val="CommentReference"/>
        </w:rPr>
        <w:annotationRef/>
      </w:r>
      <w:r>
        <w:t xml:space="preserve">How does compare with drift as reported in other </w:t>
      </w:r>
      <w:proofErr w:type="gramStart"/>
      <w:r>
        <w:t>studies..</w:t>
      </w:r>
      <w:proofErr w:type="gramEnd"/>
    </w:p>
  </w:comment>
  <w:comment w:id="73" w:author="Feron, Paul (Energy, Newcastle)" w:date="2021-04-12T16:39:00Z" w:initials="fer192">
    <w:p w14:paraId="60370E8F" w14:textId="06ABA669" w:rsidR="00A40E91" w:rsidRDefault="00A40E91">
      <w:pPr>
        <w:pStyle w:val="CommentText"/>
      </w:pPr>
      <w:r>
        <w:rPr>
          <w:rStyle w:val="CommentReference"/>
        </w:rPr>
        <w:annotationRef/>
      </w:r>
      <w:r>
        <w:t>Might be because of better wetting of materials.</w:t>
      </w:r>
    </w:p>
  </w:comment>
  <w:comment w:id="83" w:author="Feron, Paul (Energy, Newcastle)" w:date="2021-04-12T10:04:00Z" w:initials="fer192">
    <w:p w14:paraId="097642CA" w14:textId="77777777" w:rsidR="00A40E91" w:rsidRDefault="00A40E91" w:rsidP="00AE50F3">
      <w:pPr>
        <w:pStyle w:val="CommentText"/>
      </w:pPr>
      <w:r>
        <w:rPr>
          <w:rStyle w:val="CommentReference"/>
        </w:rPr>
        <w:annotationRef/>
      </w:r>
      <w:r>
        <w:t xml:space="preserve">This </w:t>
      </w:r>
      <w:proofErr w:type="spellStart"/>
      <w:r>
        <w:t>paraemters</w:t>
      </w:r>
      <w:proofErr w:type="spellEnd"/>
      <w:r>
        <w:t xml:space="preserve"> in this diagram should be in</w:t>
      </w:r>
    </w:p>
  </w:comment>
  <w:comment w:id="84" w:author="Feron, Paul (Energy, Newcastle)" w:date="2021-04-12T10:06:00Z" w:initials="fer192">
    <w:p w14:paraId="239112BB" w14:textId="77777777" w:rsidR="00A40E91" w:rsidRDefault="00A40E91" w:rsidP="00AE50F3">
      <w:pPr>
        <w:pStyle w:val="CommentText"/>
      </w:pPr>
      <w:r>
        <w:rPr>
          <w:rStyle w:val="CommentReference"/>
        </w:rPr>
        <w:annotationRef/>
      </w:r>
      <w:r>
        <w:t>How? Not clear to the untrained eye, without a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9E31B2A" w15:done="0"/>
  <w15:commentEx w15:paraId="58678E18" w15:done="0"/>
  <w15:commentEx w15:paraId="4D6232C4" w15:paraIdParent="58678E18" w15:done="0"/>
  <w15:commentEx w15:paraId="47B6B076" w15:done="1"/>
  <w15:commentEx w15:paraId="7541DF48" w15:done="0"/>
  <w15:commentEx w15:paraId="47E2E5DB" w15:paraIdParent="7541DF48" w15:done="0"/>
  <w15:commentEx w15:paraId="4DB4A71E" w15:done="0"/>
  <w15:commentEx w15:paraId="27DDABA9" w15:paraIdParent="4DB4A71E" w15:done="0"/>
  <w15:commentEx w15:paraId="7713C572" w15:paraIdParent="4DB4A71E" w15:done="1"/>
  <w15:commentEx w15:paraId="22195C7D" w15:done="0"/>
  <w15:commentEx w15:paraId="19511C1F" w15:done="0"/>
  <w15:commentEx w15:paraId="1427149F" w15:paraIdParent="19511C1F" w15:done="0"/>
  <w15:commentEx w15:paraId="13AA100E" w15:paraIdParent="19511C1F" w15:done="0"/>
  <w15:commentEx w15:paraId="6021B2DC" w15:done="0"/>
  <w15:commentEx w15:paraId="3173D914" w15:paraIdParent="6021B2DC" w15:done="0"/>
  <w15:commentEx w15:paraId="2A707924" w15:done="0"/>
  <w15:commentEx w15:paraId="61519988" w15:paraIdParent="2A707924" w15:done="0"/>
  <w15:commentEx w15:paraId="089DD911" w15:paraIdParent="2A707924" w15:done="0"/>
  <w15:commentEx w15:paraId="2458B3A4" w15:done="0"/>
  <w15:commentEx w15:paraId="6FDBBCBA" w15:paraIdParent="2458B3A4" w15:done="0"/>
  <w15:commentEx w15:paraId="1E168C12" w15:done="0"/>
  <w15:commentEx w15:paraId="7832B38E" w15:done="0"/>
  <w15:commentEx w15:paraId="44FB62D1" w15:done="0"/>
  <w15:commentEx w15:paraId="254429A6" w15:done="0"/>
  <w15:commentEx w15:paraId="08135675" w15:paraIdParent="254429A6" w15:done="0"/>
  <w15:commentEx w15:paraId="6CE95639" w15:paraIdParent="254429A6" w15:done="0"/>
  <w15:commentEx w15:paraId="50E588E2" w15:done="0"/>
  <w15:commentEx w15:paraId="6A7525FE" w15:paraIdParent="50E588E2" w15:done="0"/>
  <w15:commentEx w15:paraId="2D20DB53" w15:done="0"/>
  <w15:commentEx w15:paraId="542A7A56" w15:paraIdParent="2D20DB53" w15:done="0"/>
  <w15:commentEx w15:paraId="746D1A62" w15:done="0"/>
  <w15:commentEx w15:paraId="49E26FCF" w15:done="0"/>
  <w15:commentEx w15:paraId="685A3799" w15:paraIdParent="49E26FCF" w15:done="0"/>
  <w15:commentEx w15:paraId="09403A0D" w15:done="0"/>
  <w15:commentEx w15:paraId="7FFCAE34" w15:paraIdParent="09403A0D" w15:done="0"/>
  <w15:commentEx w15:paraId="283E7375" w15:done="0"/>
  <w15:commentEx w15:paraId="653AFC1F" w15:paraIdParent="283E7375" w15:done="0"/>
  <w15:commentEx w15:paraId="19982639" w15:done="0"/>
  <w15:commentEx w15:paraId="2132C960" w15:done="0"/>
  <w15:commentEx w15:paraId="42BAB2AF" w15:done="0"/>
  <w15:commentEx w15:paraId="654A9A64" w15:done="0"/>
  <w15:commentEx w15:paraId="0E93F330" w15:done="0"/>
  <w15:commentEx w15:paraId="6D8A2AE5" w15:done="0"/>
  <w15:commentEx w15:paraId="4FE1AE82" w15:done="0"/>
  <w15:commentEx w15:paraId="6168FA33" w15:done="0"/>
  <w15:commentEx w15:paraId="31280A6A" w15:done="0"/>
  <w15:commentEx w15:paraId="4069C4A4" w15:done="0"/>
  <w15:commentEx w15:paraId="3C2DDEBB" w15:paraIdParent="4069C4A4" w15:done="0"/>
  <w15:commentEx w15:paraId="203FF88E" w15:paraIdParent="4069C4A4" w15:done="0"/>
  <w15:commentEx w15:paraId="51950481" w15:done="0"/>
  <w15:commentEx w15:paraId="7DAB9D13" w15:paraIdParent="51950481" w15:done="0"/>
  <w15:commentEx w15:paraId="6E8BAEEA" w15:paraIdParent="51950481" w15:done="0"/>
  <w15:commentEx w15:paraId="3534710E" w15:done="0"/>
  <w15:commentEx w15:paraId="4F76DA78" w15:done="0"/>
  <w15:commentEx w15:paraId="60370E8F" w15:done="0"/>
  <w15:commentEx w15:paraId="097642CA" w15:done="0"/>
  <w15:commentEx w15:paraId="239112B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16A168" w16cex:dateUtc="2021-04-05T22:59:00Z"/>
  <w16cex:commentExtensible w16cex:durableId="2417546C" w16cex:dateUtc="2021-04-06T11:43:00Z"/>
  <w16cex:commentExtensible w16cex:durableId="2468AE73" w16cex:dateUtc="2021-06-07T04:40:00Z"/>
  <w16cex:commentExtensible w16cex:durableId="24175357" w16cex:dateUtc="2021-04-06T11:38:00Z"/>
  <w16cex:commentExtensible w16cex:durableId="24169BBF" w16cex:dateUtc="2021-04-05T22:35:00Z"/>
  <w16cex:commentExtensible w16cex:durableId="2469C463" w16cex:dateUtc="2021-06-08T00:26:00Z"/>
  <w16cex:commentExtensible w16cex:durableId="241E93FE" w16cex:dateUtc="2021-04-11T23:40:00Z"/>
  <w16cex:commentExtensible w16cex:durableId="2469C9E5" w16cex:dateUtc="2021-06-08T00:50:00Z"/>
  <w16cex:commentExtensible w16cex:durableId="2469C9E8" w16cex:dateUtc="2021-06-08T00:50:00Z"/>
  <w16cex:commentExtensible w16cex:durableId="241E983D" w16cex:dateUtc="2021-04-11T23:58:00Z"/>
  <w16cex:commentExtensible w16cex:durableId="24169CA6" w16cex:dateUtc="2021-04-05T22:39:00Z"/>
  <w16cex:commentExtensible w16cex:durableId="246C57E7" w16cex:dateUtc="2021-06-09T23:20:00Z"/>
  <w16cex:commentExtensible w16cex:durableId="246C5866" w16cex:dateUtc="2021-06-09T23:22:00Z"/>
  <w16cex:commentExtensible w16cex:durableId="241E98E7" w16cex:dateUtc="2021-04-12T00:01:00Z"/>
  <w16cex:commentExtensible w16cex:durableId="246C57CC" w16cex:dateUtc="2021-06-09T23:20:00Z"/>
  <w16cex:commentExtensible w16cex:durableId="24169E0C" w16cex:dateUtc="2021-04-05T22:45:00Z"/>
  <w16cex:commentExtensible w16cex:durableId="247DC37A" w16cex:dateUtc="2021-06-23T04:28:00Z"/>
  <w16cex:commentExtensible w16cex:durableId="247DC394" w16cex:dateUtc="2021-06-23T04:28:00Z"/>
  <w16cex:commentExtensible w16cex:durableId="24169ED8" w16cex:dateUtc="2021-04-05T22:48:00Z"/>
  <w16cex:commentExtensible w16cex:durableId="24858222" w16cex:dateUtc="2021-06-29T01:27:00Z"/>
  <w16cex:commentExtensible w16cex:durableId="24169E6D" w16cex:dateUtc="2021-04-05T22:46:00Z"/>
  <w16cex:commentExtensible w16cex:durableId="241EE0B9" w16cex:dateUtc="2021-04-12T05:07:00Z"/>
  <w16cex:commentExtensible w16cex:durableId="24169E7C" w16cex:dateUtc="2021-04-05T22:46:00Z"/>
  <w16cex:commentExtensible w16cex:durableId="24169F70" w16cex:dateUtc="2021-04-05T22:50:00Z"/>
  <w16cex:commentExtensible w16cex:durableId="2485838F" w16cex:dateUtc="2021-06-29T01:33:00Z"/>
  <w16cex:commentExtensible w16cex:durableId="2485839B" w16cex:dateUtc="2021-06-29T01:33:00Z"/>
  <w16cex:commentExtensible w16cex:durableId="241EE173" w16cex:dateUtc="2021-04-12T05:10:00Z"/>
  <w16cex:commentExtensible w16cex:durableId="2486BDE8" w16cex:dateUtc="2021-06-29T23:54:00Z"/>
  <w16cex:commentExtensible w16cex:durableId="241EEB4E" w16cex:dateUtc="2021-04-12T05:52:00Z"/>
  <w16cex:commentExtensible w16cex:durableId="2486C091" w16cex:dateUtc="2021-06-30T00:06:00Z"/>
  <w16cex:commentExtensible w16cex:durableId="241EE27A" w16cex:dateUtc="2021-04-12T05:15:00Z"/>
  <w16cex:commentExtensible w16cex:durableId="2416A140" w16cex:dateUtc="2021-04-05T22:58:00Z"/>
  <w16cex:commentExtensible w16cex:durableId="241EEABD" w16cex:dateUtc="2021-04-12T05:50:00Z"/>
  <w16cex:commentExtensible w16cex:durableId="2416A272" w16cex:dateUtc="2021-04-05T23:03:00Z"/>
  <w16cex:commentExtensible w16cex:durableId="2486F98E" w16cex:dateUtc="2021-06-30T04:09:00Z"/>
  <w16cex:commentExtensible w16cex:durableId="2416A233" w16cex:dateUtc="2021-04-05T23:02:00Z"/>
  <w16cex:commentExtensible w16cex:durableId="241EDC37" w16cex:dateUtc="2021-04-12T04:48:00Z"/>
  <w16cex:commentExtensible w16cex:durableId="2416A3EA" w16cex:dateUtc="2021-04-05T23:10:00Z"/>
  <w16cex:commentExtensible w16cex:durableId="2416A60C" w16cex:dateUtc="2021-04-05T23:19:00Z"/>
  <w16cex:commentExtensible w16cex:durableId="2416A66A" w16cex:dateUtc="2021-04-05T23:20:00Z"/>
  <w16cex:commentExtensible w16cex:durableId="2416A6AE" w16cex:dateUtc="2021-04-05T23:21:00Z"/>
  <w16cex:commentExtensible w16cex:durableId="2416A70F" w16cex:dateUtc="2021-04-05T23:23:00Z"/>
  <w16cex:commentExtensible w16cex:durableId="2416A77E" w16cex:dateUtc="2021-04-05T23:25:00Z"/>
  <w16cex:commentExtensible w16cex:durableId="2416A7EA" w16cex:dateUtc="2021-04-05T23:27:00Z"/>
  <w16cex:commentExtensible w16cex:durableId="241EF0A4" w16cex:dateUtc="2021-04-12T06:15:00Z"/>
  <w16cex:commentExtensible w16cex:durableId="2416DF03" w16cex:dateUtc="2021-04-06T03:22:00Z"/>
  <w16cex:commentExtensible w16cex:durableId="241EF3FD" w16cex:dateUtc="2021-04-12T06:29:00Z"/>
  <w16cex:commentExtensible w16cex:durableId="246DC648" w16cex:dateUtc="2021-06-11T01:23:00Z"/>
  <w16cex:commentExtensible w16cex:durableId="246DC650" w16cex:dateUtc="2021-06-11T01:24:00Z"/>
  <w16cex:commentExtensible w16cex:durableId="241EF4DF" w16cex:dateUtc="2021-04-12T06:33:00Z"/>
  <w16cex:commentExtensible w16cex:durableId="246DC651" w16cex:dateUtc="2021-06-11T01:24:00Z"/>
  <w16cex:commentExtensible w16cex:durableId="246DC65D" w16cex:dateUtc="2021-06-11T01:24:00Z"/>
  <w16cex:commentExtensible w16cex:durableId="2416E076" w16cex:dateUtc="2021-04-06T03:28:00Z"/>
  <w16cex:commentExtensible w16cex:durableId="241EF622" w16cex:dateUtc="2021-04-12T06:38:00Z"/>
  <w16cex:commentExtensible w16cex:durableId="241EF64C" w16cex:dateUtc="2021-04-12T06:39:00Z"/>
  <w16cex:commentExtensible w16cex:durableId="241E9992" w16cex:dateUtc="2021-04-12T00:04:00Z"/>
  <w16cex:commentExtensible w16cex:durableId="247DC1C4" w16cex:dateUtc="2021-04-12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9E31B2A" w16cid:durableId="2416A168"/>
  <w16cid:commentId w16cid:paraId="58678E18" w16cid:durableId="2417546C"/>
  <w16cid:commentId w16cid:paraId="4D6232C4" w16cid:durableId="2468AE73"/>
  <w16cid:commentId w16cid:paraId="47B6B076" w16cid:durableId="24175357"/>
  <w16cid:commentId w16cid:paraId="7541DF48" w16cid:durableId="24169BBF"/>
  <w16cid:commentId w16cid:paraId="47E2E5DB" w16cid:durableId="2469C463"/>
  <w16cid:commentId w16cid:paraId="4DB4A71E" w16cid:durableId="241E93FE"/>
  <w16cid:commentId w16cid:paraId="27DDABA9" w16cid:durableId="2469C9E5"/>
  <w16cid:commentId w16cid:paraId="7713C572" w16cid:durableId="2469C9E8"/>
  <w16cid:commentId w16cid:paraId="22195C7D" w16cid:durableId="241E983D"/>
  <w16cid:commentId w16cid:paraId="19511C1F" w16cid:durableId="24169CA6"/>
  <w16cid:commentId w16cid:paraId="1427149F" w16cid:durableId="246C57E7"/>
  <w16cid:commentId w16cid:paraId="13AA100E" w16cid:durableId="246C5866"/>
  <w16cid:commentId w16cid:paraId="6021B2DC" w16cid:durableId="241E98E7"/>
  <w16cid:commentId w16cid:paraId="3173D914" w16cid:durableId="246C57CC"/>
  <w16cid:commentId w16cid:paraId="2A707924" w16cid:durableId="24169E0C"/>
  <w16cid:commentId w16cid:paraId="61519988" w16cid:durableId="247DC37A"/>
  <w16cid:commentId w16cid:paraId="089DD911" w16cid:durableId="247DC394"/>
  <w16cid:commentId w16cid:paraId="2458B3A4" w16cid:durableId="24169ED8"/>
  <w16cid:commentId w16cid:paraId="6FDBBCBA" w16cid:durableId="24858222"/>
  <w16cid:commentId w16cid:paraId="1E168C12" w16cid:durableId="24169E6D"/>
  <w16cid:commentId w16cid:paraId="7832B38E" w16cid:durableId="241EE0B9"/>
  <w16cid:commentId w16cid:paraId="44FB62D1" w16cid:durableId="24169E7C"/>
  <w16cid:commentId w16cid:paraId="254429A6" w16cid:durableId="24169F70"/>
  <w16cid:commentId w16cid:paraId="08135675" w16cid:durableId="2485838F"/>
  <w16cid:commentId w16cid:paraId="6CE95639" w16cid:durableId="2485839B"/>
  <w16cid:commentId w16cid:paraId="50E588E2" w16cid:durableId="241EE173"/>
  <w16cid:commentId w16cid:paraId="6A7525FE" w16cid:durableId="2486BDE8"/>
  <w16cid:commentId w16cid:paraId="2D20DB53" w16cid:durableId="241EEB4E"/>
  <w16cid:commentId w16cid:paraId="542A7A56" w16cid:durableId="2486C091"/>
  <w16cid:commentId w16cid:paraId="746D1A62" w16cid:durableId="241EE27A"/>
  <w16cid:commentId w16cid:paraId="49E26FCF" w16cid:durableId="2416A140"/>
  <w16cid:commentId w16cid:paraId="685A3799" w16cid:durableId="241EEABD"/>
  <w16cid:commentId w16cid:paraId="09403A0D" w16cid:durableId="2416A272"/>
  <w16cid:commentId w16cid:paraId="7FFCAE34" w16cid:durableId="2486F98E"/>
  <w16cid:commentId w16cid:paraId="283E7375" w16cid:durableId="2416A233"/>
  <w16cid:commentId w16cid:paraId="653AFC1F" w16cid:durableId="241EDC37"/>
  <w16cid:commentId w16cid:paraId="19982639" w16cid:durableId="2416A3EA"/>
  <w16cid:commentId w16cid:paraId="2132C960" w16cid:durableId="2416A60C"/>
  <w16cid:commentId w16cid:paraId="42BAB2AF" w16cid:durableId="2416A66A"/>
  <w16cid:commentId w16cid:paraId="654A9A64" w16cid:durableId="2416A6AE"/>
  <w16cid:commentId w16cid:paraId="0E93F330" w16cid:durableId="2416A70F"/>
  <w16cid:commentId w16cid:paraId="6D8A2AE5" w16cid:durableId="2416A77E"/>
  <w16cid:commentId w16cid:paraId="4FE1AE82" w16cid:durableId="2416A7EA"/>
  <w16cid:commentId w16cid:paraId="6168FA33" w16cid:durableId="241EF0A4"/>
  <w16cid:commentId w16cid:paraId="31280A6A" w16cid:durableId="2416DF03"/>
  <w16cid:commentId w16cid:paraId="4069C4A4" w16cid:durableId="241EF3FD"/>
  <w16cid:commentId w16cid:paraId="3C2DDEBB" w16cid:durableId="246DC648"/>
  <w16cid:commentId w16cid:paraId="203FF88E" w16cid:durableId="246DC650"/>
  <w16cid:commentId w16cid:paraId="51950481" w16cid:durableId="241EF4DF"/>
  <w16cid:commentId w16cid:paraId="7DAB9D13" w16cid:durableId="246DC651"/>
  <w16cid:commentId w16cid:paraId="6E8BAEEA" w16cid:durableId="246DC65D"/>
  <w16cid:commentId w16cid:paraId="3534710E" w16cid:durableId="2416E076"/>
  <w16cid:commentId w16cid:paraId="4F76DA78" w16cid:durableId="241EF622"/>
  <w16cid:commentId w16cid:paraId="60370E8F" w16cid:durableId="241EF64C"/>
  <w16cid:commentId w16cid:paraId="097642CA" w16cid:durableId="241E9992"/>
  <w16cid:commentId w16cid:paraId="239112BB" w16cid:durableId="247DC1C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747D32"/>
    <w:multiLevelType w:val="hybridMultilevel"/>
    <w:tmpl w:val="5866AC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C815E58"/>
    <w:multiLevelType w:val="hybridMultilevel"/>
    <w:tmpl w:val="3C003E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5DE2738B"/>
    <w:multiLevelType w:val="hybridMultilevel"/>
    <w:tmpl w:val="306ABC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iani, Ali (Energy, Newcastle)">
    <w15:presenceInfo w15:providerId="AD" w15:userId="S::kia003@csiro.au::6f317017-3d38-4ba8-9f99-2bcd85d4acd0"/>
  </w15:person>
  <w15:person w15:author="Feron, Paul (Energy, Newcastle)">
    <w15:presenceInfo w15:providerId="None" w15:userId="Feron, Paul (Energy, Newcastle)"/>
  </w15:person>
  <w15:person w15:author="Pourkhesalian, Ali (Energy, Newcastle)">
    <w15:presenceInfo w15:providerId="AD" w15:userId="S::pou046@csiro.au::c625fc43-6221-4d37-87eb-185cc885fc0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1sDQ0sLA0MDU2MjBQ0lEKTi0uzszPAykwqwUATLx+zy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swpw55e4ewwxaepx2qva006wp0pa50dsadt&quot;&gt;CO2CapAerosolPaper&lt;record-ids&gt;&lt;item&gt;2&lt;/item&gt;&lt;item&gt;184&lt;/item&gt;&lt;item&gt;185&lt;/item&gt;&lt;item&gt;186&lt;/item&gt;&lt;item&gt;187&lt;/item&gt;&lt;item&gt;188&lt;/item&gt;&lt;item&gt;189&lt;/item&gt;&lt;item&gt;190&lt;/item&gt;&lt;item&gt;191&lt;/item&gt;&lt;item&gt;192&lt;/item&gt;&lt;item&gt;193&lt;/item&gt;&lt;item&gt;194&lt;/item&gt;&lt;item&gt;195&lt;/item&gt;&lt;item&gt;196&lt;/item&gt;&lt;item&gt;197&lt;/item&gt;&lt;item&gt;199&lt;/item&gt;&lt;item&gt;200&lt;/item&gt;&lt;item&gt;201&lt;/item&gt;&lt;item&gt;202&lt;/item&gt;&lt;item&gt;203&lt;/item&gt;&lt;item&gt;204&lt;/item&gt;&lt;item&gt;205&lt;/item&gt;&lt;item&gt;206&lt;/item&gt;&lt;item&gt;207&lt;/item&gt;&lt;item&gt;208&lt;/item&gt;&lt;item&gt;209&lt;/item&gt;&lt;item&gt;210&lt;/item&gt;&lt;item&gt;212&lt;/item&gt;&lt;item&gt;213&lt;/item&gt;&lt;item&gt;214&lt;/item&gt;&lt;item&gt;215&lt;/item&gt;&lt;item&gt;216&lt;/item&gt;&lt;item&gt;217&lt;/item&gt;&lt;item&gt;218&lt;/item&gt;&lt;item&gt;219&lt;/item&gt;&lt;item&gt;220&lt;/item&gt;&lt;item&gt;221&lt;/item&gt;&lt;item&gt;222&lt;/item&gt;&lt;item&gt;223&lt;/item&gt;&lt;item&gt;224&lt;/item&gt;&lt;/record-ids&gt;&lt;/item&gt;&lt;/Libraries&gt;"/>
  </w:docVars>
  <w:rsids>
    <w:rsidRoot w:val="00216C4A"/>
    <w:rsid w:val="00007038"/>
    <w:rsid w:val="00015933"/>
    <w:rsid w:val="00035446"/>
    <w:rsid w:val="000531B9"/>
    <w:rsid w:val="00064260"/>
    <w:rsid w:val="0009659E"/>
    <w:rsid w:val="000A7B63"/>
    <w:rsid w:val="000B2522"/>
    <w:rsid w:val="000C538E"/>
    <w:rsid w:val="000E1EE9"/>
    <w:rsid w:val="000E57CD"/>
    <w:rsid w:val="001310EE"/>
    <w:rsid w:val="0013139F"/>
    <w:rsid w:val="001804BD"/>
    <w:rsid w:val="001924AF"/>
    <w:rsid w:val="001B0EE8"/>
    <w:rsid w:val="001E44A8"/>
    <w:rsid w:val="00206204"/>
    <w:rsid w:val="00216C4A"/>
    <w:rsid w:val="00233CB9"/>
    <w:rsid w:val="002501B5"/>
    <w:rsid w:val="002705DE"/>
    <w:rsid w:val="00281B0F"/>
    <w:rsid w:val="0028271E"/>
    <w:rsid w:val="00286A1B"/>
    <w:rsid w:val="00296980"/>
    <w:rsid w:val="002C3110"/>
    <w:rsid w:val="002E7EB1"/>
    <w:rsid w:val="00323D9F"/>
    <w:rsid w:val="00350D69"/>
    <w:rsid w:val="00353527"/>
    <w:rsid w:val="00377AF5"/>
    <w:rsid w:val="00380CF7"/>
    <w:rsid w:val="0039252C"/>
    <w:rsid w:val="003A47E0"/>
    <w:rsid w:val="003C4B49"/>
    <w:rsid w:val="003C7736"/>
    <w:rsid w:val="003E07E9"/>
    <w:rsid w:val="00401756"/>
    <w:rsid w:val="004339ED"/>
    <w:rsid w:val="004560A2"/>
    <w:rsid w:val="00481A49"/>
    <w:rsid w:val="00496C3E"/>
    <w:rsid w:val="004B7F67"/>
    <w:rsid w:val="004C6C51"/>
    <w:rsid w:val="00534B84"/>
    <w:rsid w:val="00547E10"/>
    <w:rsid w:val="00553290"/>
    <w:rsid w:val="00575FDB"/>
    <w:rsid w:val="0057754E"/>
    <w:rsid w:val="00585395"/>
    <w:rsid w:val="005B22F8"/>
    <w:rsid w:val="005E6F2A"/>
    <w:rsid w:val="005F27C6"/>
    <w:rsid w:val="0060724B"/>
    <w:rsid w:val="006217F5"/>
    <w:rsid w:val="006273C7"/>
    <w:rsid w:val="00627C04"/>
    <w:rsid w:val="00644930"/>
    <w:rsid w:val="00650531"/>
    <w:rsid w:val="00652868"/>
    <w:rsid w:val="00687BEA"/>
    <w:rsid w:val="006A05AB"/>
    <w:rsid w:val="006A5CFE"/>
    <w:rsid w:val="006B4EB3"/>
    <w:rsid w:val="006B7F97"/>
    <w:rsid w:val="006C49B8"/>
    <w:rsid w:val="006C684E"/>
    <w:rsid w:val="006E3856"/>
    <w:rsid w:val="006F7FBE"/>
    <w:rsid w:val="007013C5"/>
    <w:rsid w:val="0070659A"/>
    <w:rsid w:val="0071049D"/>
    <w:rsid w:val="00745E68"/>
    <w:rsid w:val="007A378F"/>
    <w:rsid w:val="007A6E6F"/>
    <w:rsid w:val="007C0DD0"/>
    <w:rsid w:val="007E6A39"/>
    <w:rsid w:val="007F1071"/>
    <w:rsid w:val="00852052"/>
    <w:rsid w:val="008549B4"/>
    <w:rsid w:val="008612E3"/>
    <w:rsid w:val="0087218A"/>
    <w:rsid w:val="008A079B"/>
    <w:rsid w:val="008D70F0"/>
    <w:rsid w:val="008F4B59"/>
    <w:rsid w:val="009273C3"/>
    <w:rsid w:val="009305B6"/>
    <w:rsid w:val="00934951"/>
    <w:rsid w:val="00934C5F"/>
    <w:rsid w:val="009514F3"/>
    <w:rsid w:val="00966C53"/>
    <w:rsid w:val="00971739"/>
    <w:rsid w:val="0097709B"/>
    <w:rsid w:val="009D4F2F"/>
    <w:rsid w:val="00A00F6C"/>
    <w:rsid w:val="00A40E91"/>
    <w:rsid w:val="00A42FA7"/>
    <w:rsid w:val="00AE50F3"/>
    <w:rsid w:val="00B233B2"/>
    <w:rsid w:val="00B24F5E"/>
    <w:rsid w:val="00B256DC"/>
    <w:rsid w:val="00B5733C"/>
    <w:rsid w:val="00BB422D"/>
    <w:rsid w:val="00BD0840"/>
    <w:rsid w:val="00BD396A"/>
    <w:rsid w:val="00C16135"/>
    <w:rsid w:val="00C26504"/>
    <w:rsid w:val="00C43E9B"/>
    <w:rsid w:val="00C44FCA"/>
    <w:rsid w:val="00C73DFD"/>
    <w:rsid w:val="00C924A9"/>
    <w:rsid w:val="00CA6265"/>
    <w:rsid w:val="00CB6EE0"/>
    <w:rsid w:val="00CC0489"/>
    <w:rsid w:val="00D0449C"/>
    <w:rsid w:val="00D162B0"/>
    <w:rsid w:val="00D22E86"/>
    <w:rsid w:val="00D615B9"/>
    <w:rsid w:val="00DC2EC3"/>
    <w:rsid w:val="00DC4060"/>
    <w:rsid w:val="00DF4201"/>
    <w:rsid w:val="00E207A7"/>
    <w:rsid w:val="00E5393D"/>
    <w:rsid w:val="00EB25AC"/>
    <w:rsid w:val="00ED0213"/>
    <w:rsid w:val="00EE54C8"/>
    <w:rsid w:val="00EF6E33"/>
    <w:rsid w:val="00EF7B69"/>
    <w:rsid w:val="00F261E8"/>
    <w:rsid w:val="00F37B82"/>
    <w:rsid w:val="00F61D77"/>
    <w:rsid w:val="00F7794B"/>
    <w:rsid w:val="00F931C9"/>
    <w:rsid w:val="00F954F5"/>
    <w:rsid w:val="00FA47D6"/>
    <w:rsid w:val="00FD1BF6"/>
    <w:rsid w:val="00FE05E7"/>
    <w:rsid w:val="00FE374F"/>
    <w:rsid w:val="00FF4F5D"/>
    <w:rsid w:val="00FF662C"/>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83577"/>
  <w15:chartTrackingRefBased/>
  <w15:docId w15:val="{7515E079-2BFA-4CE9-8B18-EC39CA4A9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5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65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5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B252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4C5F"/>
    <w:pPr>
      <w:ind w:left="720"/>
      <w:contextualSpacing/>
    </w:pPr>
  </w:style>
  <w:style w:type="paragraph" w:styleId="Caption">
    <w:name w:val="caption"/>
    <w:basedOn w:val="Normal"/>
    <w:next w:val="Normal"/>
    <w:uiPriority w:val="35"/>
    <w:unhideWhenUsed/>
    <w:qFormat/>
    <w:rsid w:val="004B7F67"/>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065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659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659A"/>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2501B5"/>
    <w:rPr>
      <w:sz w:val="16"/>
      <w:szCs w:val="16"/>
    </w:rPr>
  </w:style>
  <w:style w:type="paragraph" w:styleId="CommentText">
    <w:name w:val="annotation text"/>
    <w:basedOn w:val="Normal"/>
    <w:link w:val="CommentTextChar"/>
    <w:uiPriority w:val="99"/>
    <w:semiHidden/>
    <w:unhideWhenUsed/>
    <w:rsid w:val="002501B5"/>
    <w:pPr>
      <w:spacing w:line="240" w:lineRule="auto"/>
    </w:pPr>
    <w:rPr>
      <w:sz w:val="20"/>
      <w:szCs w:val="20"/>
    </w:rPr>
  </w:style>
  <w:style w:type="character" w:customStyle="1" w:styleId="CommentTextChar">
    <w:name w:val="Comment Text Char"/>
    <w:basedOn w:val="DefaultParagraphFont"/>
    <w:link w:val="CommentText"/>
    <w:uiPriority w:val="99"/>
    <w:semiHidden/>
    <w:rsid w:val="002501B5"/>
    <w:rPr>
      <w:sz w:val="20"/>
      <w:szCs w:val="20"/>
    </w:rPr>
  </w:style>
  <w:style w:type="paragraph" w:styleId="CommentSubject">
    <w:name w:val="annotation subject"/>
    <w:basedOn w:val="CommentText"/>
    <w:next w:val="CommentText"/>
    <w:link w:val="CommentSubjectChar"/>
    <w:uiPriority w:val="99"/>
    <w:semiHidden/>
    <w:unhideWhenUsed/>
    <w:rsid w:val="002501B5"/>
    <w:rPr>
      <w:b/>
      <w:bCs/>
    </w:rPr>
  </w:style>
  <w:style w:type="character" w:customStyle="1" w:styleId="CommentSubjectChar">
    <w:name w:val="Comment Subject Char"/>
    <w:basedOn w:val="CommentTextChar"/>
    <w:link w:val="CommentSubject"/>
    <w:uiPriority w:val="99"/>
    <w:semiHidden/>
    <w:rsid w:val="002501B5"/>
    <w:rPr>
      <w:b/>
      <w:bCs/>
      <w:sz w:val="20"/>
      <w:szCs w:val="20"/>
    </w:rPr>
  </w:style>
  <w:style w:type="paragraph" w:styleId="BalloonText">
    <w:name w:val="Balloon Text"/>
    <w:basedOn w:val="Normal"/>
    <w:link w:val="BalloonTextChar"/>
    <w:uiPriority w:val="99"/>
    <w:semiHidden/>
    <w:unhideWhenUsed/>
    <w:rsid w:val="002501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1B5"/>
    <w:rPr>
      <w:rFonts w:ascii="Segoe UI" w:hAnsi="Segoe UI" w:cs="Segoe UI"/>
      <w:sz w:val="18"/>
      <w:szCs w:val="18"/>
    </w:rPr>
  </w:style>
  <w:style w:type="paragraph" w:customStyle="1" w:styleId="EndNoteBibliographyTitle">
    <w:name w:val="EndNote Bibliography Title"/>
    <w:basedOn w:val="Normal"/>
    <w:link w:val="EndNoteBibliographyTitleChar"/>
    <w:rsid w:val="00627C04"/>
    <w:pPr>
      <w:spacing w:after="0"/>
      <w:jc w:val="center"/>
    </w:pPr>
    <w:rPr>
      <w:rFonts w:ascii="Calibri" w:hAnsi="Calibri" w:cs="Calibri"/>
      <w:noProof/>
      <w:lang w:val="en-US"/>
    </w:rPr>
  </w:style>
  <w:style w:type="character" w:customStyle="1" w:styleId="EndNoteBibliographyTitleChar">
    <w:name w:val="EndNote Bibliography Title Char"/>
    <w:basedOn w:val="DefaultParagraphFont"/>
    <w:link w:val="EndNoteBibliographyTitle"/>
    <w:rsid w:val="00627C04"/>
    <w:rPr>
      <w:rFonts w:ascii="Calibri" w:hAnsi="Calibri" w:cs="Calibri"/>
      <w:noProof/>
      <w:lang w:val="en-US"/>
    </w:rPr>
  </w:style>
  <w:style w:type="paragraph" w:customStyle="1" w:styleId="EndNoteBibliography">
    <w:name w:val="EndNote Bibliography"/>
    <w:basedOn w:val="Normal"/>
    <w:link w:val="EndNoteBibliographyChar"/>
    <w:rsid w:val="00627C04"/>
    <w:pPr>
      <w:spacing w:line="240" w:lineRule="auto"/>
    </w:pPr>
    <w:rPr>
      <w:rFonts w:ascii="Calibri" w:hAnsi="Calibri" w:cs="Calibri"/>
      <w:noProof/>
      <w:lang w:val="en-US"/>
    </w:rPr>
  </w:style>
  <w:style w:type="character" w:customStyle="1" w:styleId="EndNoteBibliographyChar">
    <w:name w:val="EndNote Bibliography Char"/>
    <w:basedOn w:val="DefaultParagraphFont"/>
    <w:link w:val="EndNoteBibliography"/>
    <w:rsid w:val="00627C04"/>
    <w:rPr>
      <w:rFonts w:ascii="Calibri" w:hAnsi="Calibri" w:cs="Calibri"/>
      <w:noProof/>
      <w:lang w:val="en-US"/>
    </w:rPr>
  </w:style>
  <w:style w:type="paragraph" w:styleId="TOCHeading">
    <w:name w:val="TOC Heading"/>
    <w:basedOn w:val="Heading1"/>
    <w:next w:val="Normal"/>
    <w:uiPriority w:val="39"/>
    <w:unhideWhenUsed/>
    <w:qFormat/>
    <w:rsid w:val="00A42FA7"/>
    <w:pPr>
      <w:outlineLvl w:val="9"/>
    </w:pPr>
    <w:rPr>
      <w:lang w:val="en-US"/>
    </w:rPr>
  </w:style>
  <w:style w:type="paragraph" w:styleId="TOC1">
    <w:name w:val="toc 1"/>
    <w:basedOn w:val="Normal"/>
    <w:next w:val="Normal"/>
    <w:autoRedefine/>
    <w:uiPriority w:val="39"/>
    <w:unhideWhenUsed/>
    <w:rsid w:val="00A42FA7"/>
    <w:pPr>
      <w:spacing w:after="100"/>
    </w:pPr>
  </w:style>
  <w:style w:type="paragraph" w:styleId="TOC2">
    <w:name w:val="toc 2"/>
    <w:basedOn w:val="Normal"/>
    <w:next w:val="Normal"/>
    <w:autoRedefine/>
    <w:uiPriority w:val="39"/>
    <w:unhideWhenUsed/>
    <w:rsid w:val="00A42FA7"/>
    <w:pPr>
      <w:spacing w:after="100"/>
      <w:ind w:left="220"/>
    </w:pPr>
  </w:style>
  <w:style w:type="paragraph" w:styleId="TOC3">
    <w:name w:val="toc 3"/>
    <w:basedOn w:val="Normal"/>
    <w:next w:val="Normal"/>
    <w:autoRedefine/>
    <w:uiPriority w:val="39"/>
    <w:unhideWhenUsed/>
    <w:rsid w:val="00A42FA7"/>
    <w:pPr>
      <w:spacing w:after="100"/>
      <w:ind w:left="440"/>
    </w:pPr>
  </w:style>
  <w:style w:type="character" w:styleId="Hyperlink">
    <w:name w:val="Hyperlink"/>
    <w:basedOn w:val="DefaultParagraphFont"/>
    <w:uiPriority w:val="99"/>
    <w:unhideWhenUsed/>
    <w:rsid w:val="00A42FA7"/>
    <w:rPr>
      <w:color w:val="0563C1" w:themeColor="hyperlink"/>
      <w:u w:val="single"/>
    </w:rPr>
  </w:style>
  <w:style w:type="table" w:styleId="GridTable4-Accent1">
    <w:name w:val="Grid Table 4 Accent 1"/>
    <w:basedOn w:val="TableNormal"/>
    <w:uiPriority w:val="49"/>
    <w:rsid w:val="00BB422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9D4F2F"/>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4Char">
    <w:name w:val="Heading 4 Char"/>
    <w:basedOn w:val="DefaultParagraphFont"/>
    <w:link w:val="Heading4"/>
    <w:uiPriority w:val="9"/>
    <w:rsid w:val="000B2522"/>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B6EE0"/>
    <w:rPr>
      <w:color w:val="605E5C"/>
      <w:shd w:val="clear" w:color="auto" w:fill="E1DFDD"/>
    </w:rPr>
  </w:style>
  <w:style w:type="table" w:styleId="GridTable5Dark-Accent2">
    <w:name w:val="Grid Table 5 Dark Accent 2"/>
    <w:basedOn w:val="TableNormal"/>
    <w:uiPriority w:val="50"/>
    <w:rsid w:val="002C31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5">
    <w:name w:val="Grid Table 5 Dark Accent 5"/>
    <w:basedOn w:val="TableNormal"/>
    <w:uiPriority w:val="50"/>
    <w:rsid w:val="002C311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3872318">
      <w:bodyDiv w:val="1"/>
      <w:marLeft w:val="0"/>
      <w:marRight w:val="0"/>
      <w:marTop w:val="0"/>
      <w:marBottom w:val="0"/>
      <w:divBdr>
        <w:top w:val="none" w:sz="0" w:space="0" w:color="auto"/>
        <w:left w:val="none" w:sz="0" w:space="0" w:color="auto"/>
        <w:bottom w:val="none" w:sz="0" w:space="0" w:color="auto"/>
        <w:right w:val="none" w:sz="0" w:space="0" w:color="auto"/>
      </w:divBdr>
    </w:div>
    <w:div w:id="475073637">
      <w:bodyDiv w:val="1"/>
      <w:marLeft w:val="0"/>
      <w:marRight w:val="0"/>
      <w:marTop w:val="0"/>
      <w:marBottom w:val="0"/>
      <w:divBdr>
        <w:top w:val="none" w:sz="0" w:space="0" w:color="auto"/>
        <w:left w:val="none" w:sz="0" w:space="0" w:color="auto"/>
        <w:bottom w:val="none" w:sz="0" w:space="0" w:color="auto"/>
        <w:right w:val="none" w:sz="0" w:space="0" w:color="auto"/>
      </w:divBdr>
    </w:div>
    <w:div w:id="1270578998">
      <w:bodyDiv w:val="1"/>
      <w:marLeft w:val="0"/>
      <w:marRight w:val="0"/>
      <w:marTop w:val="0"/>
      <w:marBottom w:val="0"/>
      <w:divBdr>
        <w:top w:val="none" w:sz="0" w:space="0" w:color="auto"/>
        <w:left w:val="none" w:sz="0" w:space="0" w:color="auto"/>
        <w:bottom w:val="none" w:sz="0" w:space="0" w:color="auto"/>
        <w:right w:val="none" w:sz="0" w:space="0" w:color="auto"/>
      </w:divBdr>
    </w:div>
    <w:div w:id="1422097769">
      <w:bodyDiv w:val="1"/>
      <w:marLeft w:val="0"/>
      <w:marRight w:val="0"/>
      <w:marTop w:val="0"/>
      <w:marBottom w:val="0"/>
      <w:divBdr>
        <w:top w:val="none" w:sz="0" w:space="0" w:color="auto"/>
        <w:left w:val="none" w:sz="0" w:space="0" w:color="auto"/>
        <w:bottom w:val="none" w:sz="0" w:space="0" w:color="auto"/>
        <w:right w:val="none" w:sz="0" w:space="0" w:color="auto"/>
      </w:divBdr>
    </w:div>
    <w:div w:id="1781147443">
      <w:bodyDiv w:val="1"/>
      <w:marLeft w:val="0"/>
      <w:marRight w:val="0"/>
      <w:marTop w:val="0"/>
      <w:marBottom w:val="0"/>
      <w:divBdr>
        <w:top w:val="none" w:sz="0" w:space="0" w:color="auto"/>
        <w:left w:val="none" w:sz="0" w:space="0" w:color="auto"/>
        <w:bottom w:val="none" w:sz="0" w:space="0" w:color="auto"/>
        <w:right w:val="none" w:sz="0" w:space="0" w:color="auto"/>
      </w:divBdr>
    </w:div>
    <w:div w:id="1790122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rstudio.com/"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pourkhesalian/pm-analysi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AA75E0-EA34-4C0C-B67C-B205B1205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10716</TotalTime>
  <Pages>39</Pages>
  <Words>10901</Words>
  <Characters>62137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72893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Pourkhesalian, Ali (Energy, Newcastle)</dc:creator>
  <cp:keywords/>
  <dc:description/>
  <cp:lastModifiedBy>Pourkhesalian, Ali (Energy, Newcastle)</cp:lastModifiedBy>
  <cp:revision>46</cp:revision>
  <dcterms:created xsi:type="dcterms:W3CDTF">2021-04-06T11:44:00Z</dcterms:created>
  <dcterms:modified xsi:type="dcterms:W3CDTF">2021-07-01T03:48:00Z</dcterms:modified>
</cp:coreProperties>
</file>